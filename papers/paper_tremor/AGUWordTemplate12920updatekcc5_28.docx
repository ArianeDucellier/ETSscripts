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5C344" w14:textId="4E950CE4" w:rsidR="00C94AA5" w:rsidRDefault="006E5218" w:rsidP="00476447">
      <w:pPr>
        <w:pStyle w:val="Title"/>
      </w:pPr>
      <w:r w:rsidRPr="006E5218">
        <w:t>Depth of the source of the tectonic tremor in the</w:t>
      </w:r>
      <w:r>
        <w:t xml:space="preserve"> </w:t>
      </w:r>
      <w:r w:rsidRPr="006E5218">
        <w:t>northeastern Olympic Peninsula</w:t>
      </w:r>
    </w:p>
    <w:p w14:paraId="471C55F4" w14:textId="77777777" w:rsidR="00476447" w:rsidRPr="00476447" w:rsidRDefault="00476447" w:rsidP="00476447"/>
    <w:p w14:paraId="32E6B0CF" w14:textId="4F4614B4" w:rsidR="00C94AA5" w:rsidRPr="00C94AA5" w:rsidRDefault="00545B6C" w:rsidP="00B120F3">
      <w:pPr>
        <w:pStyle w:val="Authors"/>
      </w:pPr>
      <w:r>
        <w:t xml:space="preserve">A. </w:t>
      </w:r>
      <w:r w:rsidR="00476447">
        <w:t>Ducellier</w:t>
      </w:r>
      <w:r w:rsidRPr="00545B6C">
        <w:rPr>
          <w:vertAlign w:val="superscript"/>
        </w:rPr>
        <w:t>1</w:t>
      </w:r>
      <w:r w:rsidR="00C94AA5">
        <w:t xml:space="preserve">, </w:t>
      </w:r>
      <w:r w:rsidR="00476447">
        <w:t>K. C. Creager</w:t>
      </w:r>
      <w:r w:rsidR="00476447">
        <w:rPr>
          <w:vertAlign w:val="superscript"/>
        </w:rPr>
        <w:t>1</w:t>
      </w:r>
      <w:r w:rsidR="006F662E">
        <w:t xml:space="preserve"> </w:t>
      </w:r>
    </w:p>
    <w:p w14:paraId="6BD4F6A9" w14:textId="17D4A9C0" w:rsidR="00DE3F91" w:rsidRDefault="008A6077" w:rsidP="00476447">
      <w:pPr>
        <w:pStyle w:val="Affiliation"/>
      </w:pPr>
      <w:r w:rsidRPr="00B43FDE">
        <w:rPr>
          <w:vertAlign w:val="superscript"/>
        </w:rPr>
        <w:t>1</w:t>
      </w:r>
      <w:r w:rsidR="00476447">
        <w:t>University of Washington</w:t>
      </w:r>
      <w:r w:rsidR="00C94AA5">
        <w:t>.</w:t>
      </w:r>
    </w:p>
    <w:p w14:paraId="235AF609" w14:textId="79D25D90" w:rsidR="00DE3F91" w:rsidRDefault="008A6077" w:rsidP="00476447">
      <w:pPr>
        <w:pStyle w:val="Affiliation"/>
      </w:pPr>
      <w:r>
        <w:t>Correspond</w:t>
      </w:r>
      <w:r w:rsidR="00DE3F91">
        <w:t>ing</w:t>
      </w:r>
      <w:r>
        <w:t xml:space="preserve"> </w:t>
      </w:r>
      <w:r w:rsidR="006F662E">
        <w:t>author:</w:t>
      </w:r>
      <w:r>
        <w:t xml:space="preserve"> </w:t>
      </w:r>
      <w:r w:rsidR="00476447">
        <w:t>Ariane Ducellier</w:t>
      </w:r>
      <w:r w:rsidR="00DE3F91">
        <w:t xml:space="preserve"> </w:t>
      </w:r>
      <w:r w:rsidR="00476447">
        <w:t>(ducela@uw.edu)</w:t>
      </w:r>
      <w:r w:rsidR="00DE3F91">
        <w:t xml:space="preserve">  </w:t>
      </w:r>
    </w:p>
    <w:p w14:paraId="52EAA876" w14:textId="0F4D9CB3" w:rsidR="00C94AA5" w:rsidRDefault="00C94AA5" w:rsidP="005358D5">
      <w:pPr>
        <w:pStyle w:val="Heading-Main"/>
      </w:pPr>
      <w:r>
        <w:t>Key Points:</w:t>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165C5952" w:rsidR="00B719C8" w:rsidRDefault="00B719C8" w:rsidP="000379AB">
      <w:pPr>
        <w:pStyle w:val="Note"/>
      </w:pPr>
    </w:p>
    <w:p w14:paraId="5C03B4CB" w14:textId="77777777" w:rsidR="00B719C8" w:rsidRDefault="00B719C8">
      <w:pPr>
        <w:rPr>
          <w:color w:val="00B0F0"/>
        </w:rPr>
      </w:pPr>
      <w:r>
        <w:br w:type="page"/>
      </w:r>
    </w:p>
    <w:p w14:paraId="2659CCE1" w14:textId="77777777" w:rsidR="002F3B11" w:rsidRDefault="008A6077" w:rsidP="00C81368">
      <w:pPr>
        <w:pStyle w:val="Heading-Main"/>
      </w:pPr>
      <w:r w:rsidRPr="00987EE5">
        <w:lastRenderedPageBreak/>
        <w:t>Abstract</w:t>
      </w:r>
    </w:p>
    <w:p w14:paraId="51809AE4" w14:textId="39683AA0" w:rsidR="00DE3F91" w:rsidRDefault="008A6077" w:rsidP="00DE3F91">
      <w:pPr>
        <w:pStyle w:val="Abstract"/>
      </w:pPr>
      <w:r>
        <w:t xml:space="preserve">The abstract should be </w:t>
      </w:r>
      <w:r w:rsidR="00DE3F91">
        <w:t>a</w:t>
      </w:r>
      <w:r w:rsidR="00321596">
        <w:t xml:space="preserve"> single-paragraph of </w:t>
      </w:r>
      <w:r w:rsidR="00B828C4">
        <w:t>fewer</w:t>
      </w:r>
      <w:r w:rsidR="00321596">
        <w:t xml:space="preserve"> than 2</w:t>
      </w:r>
      <w:r w:rsidR="00DE3F91">
        <w:t>50</w:t>
      </w:r>
      <w:r>
        <w:t xml:space="preserve"> words</w:t>
      </w:r>
      <w:r w:rsidR="00321596">
        <w:t xml:space="preserve">, or for </w:t>
      </w:r>
      <w:r w:rsidR="00321596" w:rsidRPr="00975D9D">
        <w:rPr>
          <w:i/>
        </w:rPr>
        <w:t>Geophysical Research Letters</w:t>
      </w:r>
      <w:r w:rsidR="00321596">
        <w:t>, less than 150 words</w:t>
      </w:r>
      <w:r w:rsidR="00DE3F91">
        <w:t xml:space="preserve">.  A good abstract </w:t>
      </w:r>
      <w:r>
        <w:t xml:space="preserve">sets the </w:t>
      </w:r>
      <w:r w:rsidR="00DE3F91">
        <w:t xml:space="preserve">general </w:t>
      </w:r>
      <w:r>
        <w:t xml:space="preserve">question </w:t>
      </w:r>
      <w:r w:rsidR="00DE3F91">
        <w:t xml:space="preserve">or topic </w:t>
      </w:r>
      <w:r>
        <w:t xml:space="preserve">that you </w:t>
      </w:r>
      <w:r w:rsidR="00DE3F91">
        <w:t xml:space="preserve">are studying for </w:t>
      </w:r>
      <w:r>
        <w:t xml:space="preserve">the general reader, </w:t>
      </w:r>
      <w:r w:rsidR="00DE3F91">
        <w:t xml:space="preserve">provides </w:t>
      </w:r>
      <w:r>
        <w:t xml:space="preserve">background </w:t>
      </w:r>
      <w:r w:rsidR="00DE3F91">
        <w:t>on the specific question or problem, briefly describes key data or analyses, and describes the key results and uncertainties</w:t>
      </w:r>
      <w:r>
        <w:t>.</w:t>
      </w:r>
      <w:r w:rsidR="00975D9D">
        <w:t xml:space="preserve">  Please avoid acronyms or if used, define them.</w:t>
      </w:r>
    </w:p>
    <w:p w14:paraId="69A5DBFD" w14:textId="5331CD54" w:rsidR="00FC3EAC" w:rsidRPr="00FC3EAC" w:rsidRDefault="00FC3EAC" w:rsidP="00DE3F91">
      <w:pPr>
        <w:pStyle w:val="Abstract"/>
        <w:rPr>
          <w:b/>
        </w:rPr>
      </w:pPr>
      <w:r w:rsidRPr="00FC3EAC">
        <w:rPr>
          <w:b/>
        </w:rPr>
        <w:t>Plain Language Summary</w:t>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7" w:history="1">
        <w:r w:rsidRPr="00D810E5">
          <w:rPr>
            <w:rStyle w:val="Hyperlink"/>
          </w:rPr>
          <w:t>here</w:t>
        </w:r>
      </w:hyperlink>
      <w:r>
        <w:t>.</w:t>
      </w:r>
    </w:p>
    <w:p w14:paraId="16752E20" w14:textId="77777777" w:rsidR="002F3B11" w:rsidRDefault="002F3B11" w:rsidP="00C81368">
      <w:pPr>
        <w:pStyle w:val="Heading-Main"/>
      </w:pPr>
      <w:r>
        <w:t>1 Introduction</w:t>
      </w:r>
    </w:p>
    <w:p w14:paraId="79933FF6" w14:textId="5D657B0A" w:rsidR="006E5218" w:rsidRDefault="006E5218" w:rsidP="006E5218">
      <w:pPr>
        <w:ind w:firstLine="720"/>
        <w:rPr>
          <w:sz w:val="24"/>
          <w:szCs w:val="24"/>
        </w:rPr>
      </w:pPr>
      <w:r w:rsidRPr="006E5218">
        <w:rPr>
          <w:sz w:val="24"/>
          <w:szCs w:val="24"/>
        </w:rPr>
        <w:t>Tremor is a long (several seconds to many minutes), low amplitude seismic signal,</w:t>
      </w:r>
      <w:r>
        <w:rPr>
          <w:sz w:val="24"/>
          <w:szCs w:val="24"/>
        </w:rPr>
        <w:t xml:space="preserve"> </w:t>
      </w:r>
      <w:r w:rsidRPr="006E5218">
        <w:rPr>
          <w:sz w:val="24"/>
          <w:szCs w:val="24"/>
        </w:rPr>
        <w:t xml:space="preserve">with emergent onsets, and an absence of clear impulsive phases. Tectonic tremor </w:t>
      </w:r>
      <w:proofErr w:type="gramStart"/>
      <w:r w:rsidRPr="006E5218">
        <w:rPr>
          <w:sz w:val="24"/>
          <w:szCs w:val="24"/>
        </w:rPr>
        <w:t>have</w:t>
      </w:r>
      <w:proofErr w:type="gramEnd"/>
      <w:r>
        <w:rPr>
          <w:sz w:val="24"/>
          <w:szCs w:val="24"/>
        </w:rPr>
        <w:t xml:space="preserve"> </w:t>
      </w:r>
      <w:r w:rsidRPr="006E5218">
        <w:rPr>
          <w:sz w:val="24"/>
          <w:szCs w:val="24"/>
        </w:rPr>
        <w:t>been explained as a swarm of small, low frequency earthquakes (LFEs) (Shelly et al.,</w:t>
      </w:r>
      <w:r>
        <w:rPr>
          <w:sz w:val="24"/>
          <w:szCs w:val="24"/>
        </w:rPr>
        <w:t xml:space="preserve"> </w:t>
      </w:r>
      <w:r w:rsidRPr="006E5218">
        <w:rPr>
          <w:sz w:val="24"/>
          <w:szCs w:val="24"/>
        </w:rPr>
        <w:t xml:space="preserve">2007), that is small magnitude earthquakes (M </w:t>
      </w:r>
      <w:r w:rsidR="000B258D">
        <w:rPr>
          <w:sz w:val="24"/>
          <w:szCs w:val="24"/>
        </w:rPr>
        <w:sym w:font="Symbol" w:char="F07E"/>
      </w:r>
      <w:r w:rsidRPr="006E5218">
        <w:rPr>
          <w:sz w:val="24"/>
          <w:szCs w:val="24"/>
        </w:rPr>
        <w:t xml:space="preserve"> 1) </w:t>
      </w:r>
      <w:del w:id="0" w:author="Kenneth C. Creager" w:date="2020-05-28T12:42:00Z">
        <w:r w:rsidRPr="006E5218" w:rsidDel="00A008B1">
          <w:rPr>
            <w:sz w:val="24"/>
            <w:szCs w:val="24"/>
          </w:rPr>
          <w:delText xml:space="preserve">which </w:delText>
        </w:r>
      </w:del>
      <w:ins w:id="1" w:author="Kenneth C. Creager" w:date="2020-05-28T12:42:00Z">
        <w:r w:rsidR="00A008B1">
          <w:rPr>
            <w:sz w:val="24"/>
            <w:szCs w:val="24"/>
          </w:rPr>
          <w:t>where</w:t>
        </w:r>
        <w:r w:rsidR="00A008B1" w:rsidRPr="006E5218">
          <w:rPr>
            <w:sz w:val="24"/>
            <w:szCs w:val="24"/>
          </w:rPr>
          <w:t xml:space="preserve"> </w:t>
        </w:r>
      </w:ins>
      <w:r w:rsidRPr="006E5218">
        <w:rPr>
          <w:sz w:val="24"/>
          <w:szCs w:val="24"/>
        </w:rPr>
        <w:t>frequency content (1-10 Hz)</w:t>
      </w:r>
      <w:r>
        <w:rPr>
          <w:sz w:val="24"/>
          <w:szCs w:val="24"/>
        </w:rPr>
        <w:t xml:space="preserve"> </w:t>
      </w:r>
      <w:r w:rsidRPr="006E5218">
        <w:rPr>
          <w:sz w:val="24"/>
          <w:szCs w:val="24"/>
        </w:rPr>
        <w:t xml:space="preserve">is lower than for ordinary </w:t>
      </w:r>
      <w:ins w:id="2" w:author="Kenneth C. Creager" w:date="2020-05-28T12:42:00Z">
        <w:r w:rsidR="00A008B1">
          <w:rPr>
            <w:sz w:val="24"/>
            <w:szCs w:val="24"/>
          </w:rPr>
          <w:t xml:space="preserve">small </w:t>
        </w:r>
      </w:ins>
      <w:r w:rsidRPr="006E5218">
        <w:rPr>
          <w:sz w:val="24"/>
          <w:szCs w:val="24"/>
        </w:rPr>
        <w:t>earthquakes (up to 20 Hz). The source of LFEs is located on</w:t>
      </w:r>
      <w:r>
        <w:rPr>
          <w:sz w:val="24"/>
          <w:szCs w:val="24"/>
        </w:rPr>
        <w:t xml:space="preserve"> </w:t>
      </w:r>
      <w:r w:rsidRPr="006E5218">
        <w:rPr>
          <w:sz w:val="24"/>
          <w:szCs w:val="24"/>
        </w:rPr>
        <w:t xml:space="preserve">the plate boundary, and their focal mechanisms represent shear slip on a </w:t>
      </w:r>
      <w:proofErr w:type="gramStart"/>
      <w:r w:rsidRPr="006E5218">
        <w:rPr>
          <w:sz w:val="24"/>
          <w:szCs w:val="24"/>
        </w:rPr>
        <w:t>low-angle</w:t>
      </w:r>
      <w:proofErr w:type="gramEnd"/>
      <w:r w:rsidRPr="006E5218">
        <w:rPr>
          <w:sz w:val="24"/>
          <w:szCs w:val="24"/>
        </w:rPr>
        <w:t xml:space="preserve"> thrust</w:t>
      </w:r>
      <w:r>
        <w:rPr>
          <w:sz w:val="24"/>
          <w:szCs w:val="24"/>
        </w:rPr>
        <w:t xml:space="preserve"> </w:t>
      </w:r>
      <w:r w:rsidRPr="006E5218">
        <w:rPr>
          <w:sz w:val="24"/>
          <w:szCs w:val="24"/>
        </w:rPr>
        <w:t>fault dipping in the same direction as the plate interface (Ide et al., 2007</w:t>
      </w:r>
      <w:ins w:id="3" w:author="Kenneth C. Creager" w:date="2020-05-28T12:42:00Z">
        <w:r w:rsidR="00A008B1">
          <w:rPr>
            <w:sz w:val="24"/>
            <w:szCs w:val="24"/>
          </w:rPr>
          <w:t>, Ro</w:t>
        </w:r>
      </w:ins>
      <w:ins w:id="4" w:author="Kenneth C. Creager" w:date="2020-05-28T12:43:00Z">
        <w:r w:rsidR="00A008B1">
          <w:rPr>
            <w:sz w:val="24"/>
            <w:szCs w:val="24"/>
          </w:rPr>
          <w:t xml:space="preserve">yer </w:t>
        </w:r>
      </w:ins>
      <w:ins w:id="5" w:author="Kenneth C. Creager" w:date="2020-05-28T12:45:00Z">
        <w:r w:rsidR="00A008B1">
          <w:rPr>
            <w:sz w:val="24"/>
            <w:szCs w:val="24"/>
          </w:rPr>
          <w:t>and Bostock, 2014</w:t>
        </w:r>
      </w:ins>
      <w:ins w:id="6" w:author="Kenneth C. Creager" w:date="2020-05-28T12:43:00Z">
        <w:r w:rsidR="00A008B1">
          <w:rPr>
            <w:sz w:val="24"/>
            <w:szCs w:val="24"/>
          </w:rPr>
          <w:t xml:space="preserve">, </w:t>
        </w:r>
      </w:ins>
      <w:r w:rsidRPr="006E5218">
        <w:rPr>
          <w:sz w:val="24"/>
          <w:szCs w:val="24"/>
        </w:rPr>
        <w:t>). Due to the</w:t>
      </w:r>
      <w:r>
        <w:rPr>
          <w:sz w:val="24"/>
          <w:szCs w:val="24"/>
        </w:rPr>
        <w:t xml:space="preserve"> </w:t>
      </w:r>
      <w:r w:rsidRPr="006E5218">
        <w:rPr>
          <w:sz w:val="24"/>
          <w:szCs w:val="24"/>
        </w:rPr>
        <w:t>lack of clear impulsive phases in the tremor signal, it is di</w:t>
      </w:r>
      <w:r>
        <w:rPr>
          <w:sz w:val="24"/>
          <w:szCs w:val="24"/>
        </w:rPr>
        <w:t>ffi</w:t>
      </w:r>
      <w:r w:rsidRPr="006E5218">
        <w:rPr>
          <w:sz w:val="24"/>
          <w:szCs w:val="24"/>
        </w:rPr>
        <w:t>cult to determine the depth</w:t>
      </w:r>
      <w:r>
        <w:rPr>
          <w:sz w:val="24"/>
          <w:szCs w:val="24"/>
        </w:rPr>
        <w:t xml:space="preserve"> </w:t>
      </w:r>
      <w:r w:rsidRPr="006E5218">
        <w:rPr>
          <w:sz w:val="24"/>
          <w:szCs w:val="24"/>
        </w:rPr>
        <w:t>of the tremor source with the same precision, and it is assumed to be also located close</w:t>
      </w:r>
      <w:r>
        <w:rPr>
          <w:sz w:val="24"/>
          <w:szCs w:val="24"/>
        </w:rPr>
        <w:t xml:space="preserve"> </w:t>
      </w:r>
      <w:r w:rsidRPr="006E5218">
        <w:rPr>
          <w:sz w:val="24"/>
          <w:szCs w:val="24"/>
        </w:rPr>
        <w:t>to the plate boundary. In subduction zones such as Nankai and Cascadia, tectonic tremor</w:t>
      </w:r>
      <w:r>
        <w:rPr>
          <w:sz w:val="24"/>
          <w:szCs w:val="24"/>
        </w:rPr>
        <w:t xml:space="preserve"> </w:t>
      </w:r>
      <w:r w:rsidRPr="006E5218">
        <w:rPr>
          <w:sz w:val="24"/>
          <w:szCs w:val="24"/>
        </w:rPr>
        <w:t>observations are spatially and temporally correlated with slow slip observations (</w:t>
      </w:r>
      <w:proofErr w:type="spellStart"/>
      <w:r w:rsidRPr="006E5218">
        <w:rPr>
          <w:sz w:val="24"/>
          <w:szCs w:val="24"/>
        </w:rPr>
        <w:t>Obara</w:t>
      </w:r>
      <w:proofErr w:type="spellEnd"/>
      <w:r w:rsidRPr="006E5218">
        <w:rPr>
          <w:sz w:val="24"/>
          <w:szCs w:val="24"/>
        </w:rPr>
        <w:t>,</w:t>
      </w:r>
      <w:r>
        <w:rPr>
          <w:sz w:val="24"/>
          <w:szCs w:val="24"/>
        </w:rPr>
        <w:t xml:space="preserve"> </w:t>
      </w:r>
      <w:r w:rsidRPr="006E5218">
        <w:rPr>
          <w:sz w:val="24"/>
          <w:szCs w:val="24"/>
        </w:rPr>
        <w:t>2002; Rogers &amp; Dragert, 2003). Due to this correlation, these paired phenomena have</w:t>
      </w:r>
      <w:r>
        <w:rPr>
          <w:sz w:val="24"/>
          <w:szCs w:val="24"/>
        </w:rPr>
        <w:t xml:space="preserve"> </w:t>
      </w:r>
      <w:r w:rsidRPr="006E5218">
        <w:rPr>
          <w:sz w:val="24"/>
          <w:szCs w:val="24"/>
        </w:rPr>
        <w:t>been called Episodic Tremor and Slip (ETS).</w:t>
      </w:r>
    </w:p>
    <w:p w14:paraId="0EDD6B74" w14:textId="77777777" w:rsidR="006E5218" w:rsidRDefault="006E5218" w:rsidP="006E5218">
      <w:pPr>
        <w:ind w:firstLine="720"/>
        <w:rPr>
          <w:sz w:val="24"/>
          <w:szCs w:val="24"/>
        </w:rPr>
      </w:pPr>
      <w:r w:rsidRPr="006E5218">
        <w:rPr>
          <w:sz w:val="24"/>
          <w:szCs w:val="24"/>
        </w:rPr>
        <w:t>The occurrence of tremor seems to be linked to low e</w:t>
      </w:r>
      <w:r>
        <w:rPr>
          <w:sz w:val="24"/>
          <w:szCs w:val="24"/>
        </w:rPr>
        <w:t>ff</w:t>
      </w:r>
      <w:r w:rsidRPr="006E5218">
        <w:rPr>
          <w:sz w:val="24"/>
          <w:szCs w:val="24"/>
        </w:rPr>
        <w:t>ective normal stress or high</w:t>
      </w:r>
      <w:r>
        <w:rPr>
          <w:sz w:val="24"/>
          <w:szCs w:val="24"/>
        </w:rPr>
        <w:t xml:space="preserve"> fl</w:t>
      </w:r>
      <w:r w:rsidRPr="006E5218">
        <w:rPr>
          <w:sz w:val="24"/>
          <w:szCs w:val="24"/>
        </w:rPr>
        <w:t>uid pressure near the location of the source of the tremor. Indeed, Shelly et al. (2006)</w:t>
      </w:r>
      <w:r>
        <w:rPr>
          <w:sz w:val="24"/>
          <w:szCs w:val="24"/>
        </w:rPr>
        <w:t xml:space="preserve"> </w:t>
      </w:r>
      <w:r w:rsidRPr="006E5218">
        <w:rPr>
          <w:sz w:val="24"/>
          <w:szCs w:val="24"/>
        </w:rPr>
        <w:t>have observed a high ratio between P-wave velocity and S-wave velocity in the subducting oceanic crust near the location of the LFEs in western Shikoku, Japan. They hypothesized that the source of the</w:t>
      </w:r>
      <w:r>
        <w:rPr>
          <w:sz w:val="24"/>
          <w:szCs w:val="24"/>
        </w:rPr>
        <w:t xml:space="preserve"> fl</w:t>
      </w:r>
      <w:r w:rsidRPr="006E5218">
        <w:rPr>
          <w:sz w:val="24"/>
          <w:szCs w:val="24"/>
        </w:rPr>
        <w:t xml:space="preserve">uids is the dehydration of hydrous minerals within the subducting oceanic crust. In Cascadia, </w:t>
      </w:r>
      <w:proofErr w:type="spellStart"/>
      <w:r w:rsidRPr="006E5218">
        <w:rPr>
          <w:sz w:val="24"/>
          <w:szCs w:val="24"/>
        </w:rPr>
        <w:t>Audet</w:t>
      </w:r>
      <w:proofErr w:type="spellEnd"/>
      <w:r w:rsidRPr="006E5218">
        <w:rPr>
          <w:sz w:val="24"/>
          <w:szCs w:val="24"/>
        </w:rPr>
        <w:t xml:space="preserve"> et al. (2009) have computed receiver functions of </w:t>
      </w:r>
      <w:proofErr w:type="spellStart"/>
      <w:r w:rsidRPr="006E5218">
        <w:rPr>
          <w:sz w:val="24"/>
          <w:szCs w:val="24"/>
        </w:rPr>
        <w:t>teleseismic</w:t>
      </w:r>
      <w:proofErr w:type="spellEnd"/>
      <w:r w:rsidRPr="006E5218">
        <w:rPr>
          <w:sz w:val="24"/>
          <w:szCs w:val="24"/>
        </w:rPr>
        <w:t xml:space="preserve"> waves in Vancouver Island, and analyzed the delay times between th</w:t>
      </w:r>
      <w:r>
        <w:rPr>
          <w:sz w:val="24"/>
          <w:szCs w:val="24"/>
        </w:rPr>
        <w:t xml:space="preserve">e </w:t>
      </w:r>
      <w:r w:rsidRPr="006E5218">
        <w:rPr>
          <w:sz w:val="24"/>
          <w:szCs w:val="24"/>
        </w:rPr>
        <w:t>forward-scattered P-to-S, and back-scattered P-to-S and S-to-S conversions at two seismic re</w:t>
      </w:r>
      <w:r>
        <w:rPr>
          <w:sz w:val="24"/>
          <w:szCs w:val="24"/>
        </w:rPr>
        <w:t>fl</w:t>
      </w:r>
      <w:r w:rsidRPr="006E5218">
        <w:rPr>
          <w:sz w:val="24"/>
          <w:szCs w:val="24"/>
        </w:rPr>
        <w:t>ectors identi</w:t>
      </w:r>
      <w:r>
        <w:rPr>
          <w:sz w:val="24"/>
          <w:szCs w:val="24"/>
        </w:rPr>
        <w:t>fi</w:t>
      </w:r>
      <w:r w:rsidRPr="006E5218">
        <w:rPr>
          <w:sz w:val="24"/>
          <w:szCs w:val="24"/>
        </w:rPr>
        <w:t xml:space="preserve">ed as the top and bottom of the oceanic crust. </w:t>
      </w:r>
      <w:commentRangeStart w:id="7"/>
      <w:r w:rsidRPr="006E5218">
        <w:rPr>
          <w:sz w:val="24"/>
          <w:szCs w:val="24"/>
        </w:rPr>
        <w:t>It</w:t>
      </w:r>
      <w:commentRangeEnd w:id="7"/>
      <w:r w:rsidR="00A008B1">
        <w:rPr>
          <w:rStyle w:val="CommentReference"/>
        </w:rPr>
        <w:commentReference w:id="7"/>
      </w:r>
      <w:r w:rsidRPr="006E5218">
        <w:rPr>
          <w:sz w:val="24"/>
          <w:szCs w:val="24"/>
        </w:rPr>
        <w:t xml:space="preserve"> allowed them to</w:t>
      </w:r>
      <w:r>
        <w:rPr>
          <w:sz w:val="24"/>
          <w:szCs w:val="24"/>
        </w:rPr>
        <w:t xml:space="preserve"> </w:t>
      </w:r>
      <w:r w:rsidRPr="006E5218">
        <w:rPr>
          <w:sz w:val="24"/>
          <w:szCs w:val="24"/>
        </w:rPr>
        <w:t>compute the P-to-S velocity ratio of the layer and the S-wave velocity contrast at both</w:t>
      </w:r>
      <w:r>
        <w:rPr>
          <w:sz w:val="24"/>
          <w:szCs w:val="24"/>
        </w:rPr>
        <w:t xml:space="preserve"> </w:t>
      </w:r>
      <w:r w:rsidRPr="006E5218">
        <w:rPr>
          <w:sz w:val="24"/>
          <w:szCs w:val="24"/>
        </w:rPr>
        <w:t>interfaces. The very low Poisson's ratio of the layer could not be explained by the mineral composition, and they interpreted it as evidence for high pore-</w:t>
      </w:r>
      <w:r>
        <w:rPr>
          <w:sz w:val="24"/>
          <w:szCs w:val="24"/>
        </w:rPr>
        <w:t>fl</w:t>
      </w:r>
      <w:r w:rsidRPr="006E5218">
        <w:rPr>
          <w:sz w:val="24"/>
          <w:szCs w:val="24"/>
        </w:rPr>
        <w:t>uid pressure. They</w:t>
      </w:r>
      <w:r>
        <w:rPr>
          <w:sz w:val="24"/>
          <w:szCs w:val="24"/>
        </w:rPr>
        <w:t xml:space="preserve"> </w:t>
      </w:r>
      <w:r w:rsidRPr="006E5218">
        <w:rPr>
          <w:sz w:val="24"/>
          <w:szCs w:val="24"/>
        </w:rPr>
        <w:t>explained the sharp velocity contrast on top of the layer as a low permeability boundary between the oceanic plate and the overriding continental crust. They hypothesized</w:t>
      </w:r>
      <w:r>
        <w:rPr>
          <w:sz w:val="24"/>
          <w:szCs w:val="24"/>
        </w:rPr>
        <w:t xml:space="preserve"> </w:t>
      </w:r>
      <w:r w:rsidRPr="006E5218">
        <w:rPr>
          <w:sz w:val="24"/>
          <w:szCs w:val="24"/>
        </w:rPr>
        <w:t>that the low permeability of the plate interface may be due either to grain-size reduction or to the</w:t>
      </w:r>
      <w:r>
        <w:rPr>
          <w:sz w:val="24"/>
          <w:szCs w:val="24"/>
        </w:rPr>
        <w:t xml:space="preserve"> </w:t>
      </w:r>
      <w:r w:rsidRPr="006E5218">
        <w:rPr>
          <w:sz w:val="24"/>
          <w:szCs w:val="24"/>
        </w:rPr>
        <w:t xml:space="preserve">precipitation of minerals from migrating </w:t>
      </w:r>
      <w:r>
        <w:rPr>
          <w:sz w:val="24"/>
          <w:szCs w:val="24"/>
        </w:rPr>
        <w:t>fl</w:t>
      </w:r>
      <w:r w:rsidRPr="006E5218">
        <w:rPr>
          <w:sz w:val="24"/>
          <w:szCs w:val="24"/>
        </w:rPr>
        <w:t>uids. At greater depth, the large</w:t>
      </w:r>
      <w:r>
        <w:rPr>
          <w:sz w:val="24"/>
          <w:szCs w:val="24"/>
        </w:rPr>
        <w:t xml:space="preserve"> </w:t>
      </w:r>
      <w:r w:rsidRPr="006E5218">
        <w:rPr>
          <w:sz w:val="24"/>
          <w:szCs w:val="24"/>
        </w:rPr>
        <w:t xml:space="preserve">volume reduction and water release accompanying </w:t>
      </w:r>
      <w:proofErr w:type="spellStart"/>
      <w:r w:rsidRPr="006E5218">
        <w:rPr>
          <w:sz w:val="24"/>
          <w:szCs w:val="24"/>
        </w:rPr>
        <w:t>eclogitization</w:t>
      </w:r>
      <w:proofErr w:type="spellEnd"/>
      <w:r w:rsidRPr="006E5218">
        <w:rPr>
          <w:sz w:val="24"/>
          <w:szCs w:val="24"/>
        </w:rPr>
        <w:t xml:space="preserve"> in the subducted oceanic</w:t>
      </w:r>
      <w:r>
        <w:rPr>
          <w:sz w:val="24"/>
          <w:szCs w:val="24"/>
        </w:rPr>
        <w:t xml:space="preserve"> </w:t>
      </w:r>
      <w:r w:rsidRPr="006E5218">
        <w:rPr>
          <w:sz w:val="24"/>
          <w:szCs w:val="24"/>
        </w:rPr>
        <w:t>crust, and the large volume expansion accompanying serpentinization in the mantle wedge,</w:t>
      </w:r>
      <w:r>
        <w:rPr>
          <w:sz w:val="24"/>
          <w:szCs w:val="24"/>
        </w:rPr>
        <w:t xml:space="preserve"> </w:t>
      </w:r>
      <w:r w:rsidRPr="006E5218">
        <w:rPr>
          <w:sz w:val="24"/>
          <w:szCs w:val="24"/>
        </w:rPr>
        <w:t>could increase the permeability of the plate boundary through fracture generation. A</w:t>
      </w:r>
      <w:r>
        <w:rPr>
          <w:sz w:val="24"/>
          <w:szCs w:val="24"/>
        </w:rPr>
        <w:t xml:space="preserve"> </w:t>
      </w:r>
      <w:r w:rsidRPr="006E5218">
        <w:rPr>
          <w:sz w:val="24"/>
          <w:szCs w:val="24"/>
        </w:rPr>
        <w:t>possible cause of ETS events could be periodic cycles of steady pore-</w:t>
      </w:r>
      <w:r>
        <w:rPr>
          <w:sz w:val="24"/>
          <w:szCs w:val="24"/>
        </w:rPr>
        <w:t>fl</w:t>
      </w:r>
      <w:r w:rsidRPr="006E5218">
        <w:rPr>
          <w:sz w:val="24"/>
          <w:szCs w:val="24"/>
        </w:rPr>
        <w:t>uid pressure build</w:t>
      </w:r>
      <w:r>
        <w:rPr>
          <w:sz w:val="24"/>
          <w:szCs w:val="24"/>
        </w:rPr>
        <w:t>-</w:t>
      </w:r>
      <w:r w:rsidRPr="006E5218">
        <w:rPr>
          <w:sz w:val="24"/>
          <w:szCs w:val="24"/>
        </w:rPr>
        <w:t xml:space="preserve">up from dehydration of subducted oceanic crust, </w:t>
      </w:r>
      <w:r>
        <w:rPr>
          <w:sz w:val="24"/>
          <w:szCs w:val="24"/>
        </w:rPr>
        <w:t>fl</w:t>
      </w:r>
      <w:r w:rsidRPr="006E5218">
        <w:rPr>
          <w:sz w:val="24"/>
          <w:szCs w:val="24"/>
        </w:rPr>
        <w:t>uid release from fracturing of the interface during ETS, and subsequent precipitation sealing of the plate boundary.</w:t>
      </w:r>
    </w:p>
    <w:p w14:paraId="30C29307" w14:textId="77777777" w:rsidR="006E5218" w:rsidRDefault="006E5218" w:rsidP="006E5218">
      <w:pPr>
        <w:ind w:firstLine="720"/>
        <w:rPr>
          <w:sz w:val="24"/>
          <w:szCs w:val="24"/>
        </w:rPr>
      </w:pPr>
      <w:r w:rsidRPr="006E5218">
        <w:rPr>
          <w:sz w:val="24"/>
          <w:szCs w:val="24"/>
        </w:rPr>
        <w:lastRenderedPageBreak/>
        <w:t>Moreover, the variations of tremor occurrence have been linked to tidal cycles. Nakata</w:t>
      </w:r>
      <w:r>
        <w:rPr>
          <w:sz w:val="24"/>
          <w:szCs w:val="24"/>
        </w:rPr>
        <w:t xml:space="preserve"> </w:t>
      </w:r>
      <w:r w:rsidRPr="006E5218">
        <w:rPr>
          <w:sz w:val="24"/>
          <w:szCs w:val="24"/>
        </w:rPr>
        <w:t>et al. (2008) noticed that tremor swarms often exhibit occurrences with a periodicity of</w:t>
      </w:r>
      <w:r>
        <w:rPr>
          <w:sz w:val="24"/>
          <w:szCs w:val="24"/>
        </w:rPr>
        <w:t xml:space="preserve"> </w:t>
      </w:r>
      <w:r w:rsidRPr="006E5218">
        <w:rPr>
          <w:sz w:val="24"/>
          <w:szCs w:val="24"/>
        </w:rPr>
        <w:t xml:space="preserve">about 12 or </w:t>
      </w:r>
      <w:proofErr w:type="gramStart"/>
      <w:r w:rsidRPr="006E5218">
        <w:rPr>
          <w:sz w:val="24"/>
          <w:szCs w:val="24"/>
        </w:rPr>
        <w:t>24 h, and</w:t>
      </w:r>
      <w:proofErr w:type="gramEnd"/>
      <w:r w:rsidRPr="006E5218">
        <w:rPr>
          <w:sz w:val="24"/>
          <w:szCs w:val="24"/>
        </w:rPr>
        <w:t xml:space="preserve"> concluded that they are probably related to Earth tides. Their</w:t>
      </w:r>
      <w:r>
        <w:rPr>
          <w:sz w:val="24"/>
          <w:szCs w:val="24"/>
        </w:rPr>
        <w:t xml:space="preserve"> </w:t>
      </w:r>
      <w:r w:rsidRPr="006E5218">
        <w:rPr>
          <w:sz w:val="24"/>
          <w:szCs w:val="24"/>
        </w:rPr>
        <w:t>occurrence is also well correlated with time evolution of Coulomb failure stress (CFS)</w:t>
      </w:r>
      <w:r>
        <w:rPr>
          <w:sz w:val="24"/>
          <w:szCs w:val="24"/>
        </w:rPr>
        <w:t xml:space="preserve"> </w:t>
      </w:r>
      <w:r w:rsidRPr="006E5218">
        <w:rPr>
          <w:sz w:val="24"/>
          <w:szCs w:val="24"/>
        </w:rPr>
        <w:t>and CFS rate. However, they noted that tremor occurrences are advanced by a few hours</w:t>
      </w:r>
      <w:r>
        <w:rPr>
          <w:sz w:val="24"/>
          <w:szCs w:val="24"/>
        </w:rPr>
        <w:t xml:space="preserve"> </w:t>
      </w:r>
      <w:r w:rsidRPr="006E5218">
        <w:rPr>
          <w:sz w:val="24"/>
          <w:szCs w:val="24"/>
        </w:rPr>
        <w:t>relative to CFS, from which they conclude that a simple Coulomb threshold model is not</w:t>
      </w:r>
      <w:r>
        <w:rPr>
          <w:sz w:val="24"/>
          <w:szCs w:val="24"/>
        </w:rPr>
        <w:t xml:space="preserve"> </w:t>
      </w:r>
      <w:r w:rsidRPr="006E5218">
        <w:rPr>
          <w:sz w:val="24"/>
          <w:szCs w:val="24"/>
        </w:rPr>
        <w:t>su</w:t>
      </w:r>
      <w:r>
        <w:rPr>
          <w:sz w:val="24"/>
          <w:szCs w:val="24"/>
        </w:rPr>
        <w:t>ffi</w:t>
      </w:r>
      <w:r w:rsidRPr="006E5218">
        <w:rPr>
          <w:sz w:val="24"/>
          <w:szCs w:val="24"/>
        </w:rPr>
        <w:t>cient to explain tremor occurrence. Instead they point out that the correlation of</w:t>
      </w:r>
      <w:r>
        <w:rPr>
          <w:sz w:val="24"/>
          <w:szCs w:val="24"/>
        </w:rPr>
        <w:t xml:space="preserve"> </w:t>
      </w:r>
      <w:r w:rsidRPr="006E5218">
        <w:rPr>
          <w:sz w:val="24"/>
          <w:szCs w:val="24"/>
        </w:rPr>
        <w:t>tremor occurrence and the CFS rate as well as the time delay between both could be reproduced by using the rate- and state-dependent friction law. Thomas et al. (2009) have</w:t>
      </w:r>
      <w:r>
        <w:rPr>
          <w:sz w:val="24"/>
          <w:szCs w:val="24"/>
        </w:rPr>
        <w:t xml:space="preserve"> </w:t>
      </w:r>
      <w:r w:rsidRPr="006E5218">
        <w:rPr>
          <w:sz w:val="24"/>
          <w:szCs w:val="24"/>
        </w:rPr>
        <w:t>also observed that tremor occurrence on the deep San Andreas fault are correlated with</w:t>
      </w:r>
      <w:r>
        <w:rPr>
          <w:sz w:val="24"/>
          <w:szCs w:val="24"/>
        </w:rPr>
        <w:t xml:space="preserve"> </w:t>
      </w:r>
      <w:r w:rsidRPr="006E5218">
        <w:rPr>
          <w:sz w:val="24"/>
          <w:szCs w:val="24"/>
        </w:rPr>
        <w:t>small, tidal shear stress changes. They explain it by a very weak fault zone with low e</w:t>
      </w:r>
      <w:r>
        <w:rPr>
          <w:sz w:val="24"/>
          <w:szCs w:val="24"/>
        </w:rPr>
        <w:t>f</w:t>
      </w:r>
      <w:r w:rsidRPr="006E5218">
        <w:rPr>
          <w:sz w:val="24"/>
          <w:szCs w:val="24"/>
        </w:rPr>
        <w:t>fective normal stress, probably due to near-lithostatic pore pressures at the depth of the</w:t>
      </w:r>
      <w:r>
        <w:rPr>
          <w:sz w:val="24"/>
          <w:szCs w:val="24"/>
        </w:rPr>
        <w:t xml:space="preserve"> </w:t>
      </w:r>
      <w:r w:rsidRPr="006E5218">
        <w:rPr>
          <w:sz w:val="24"/>
          <w:szCs w:val="24"/>
        </w:rPr>
        <w:t>tremor source region.</w:t>
      </w:r>
    </w:p>
    <w:p w14:paraId="32CAC33E" w14:textId="010DC82E" w:rsidR="006E5218" w:rsidRDefault="006E5218" w:rsidP="006E5218">
      <w:pPr>
        <w:ind w:firstLine="720"/>
        <w:rPr>
          <w:sz w:val="24"/>
          <w:szCs w:val="24"/>
        </w:rPr>
      </w:pPr>
      <w:r w:rsidRPr="006E5218">
        <w:rPr>
          <w:sz w:val="24"/>
          <w:szCs w:val="24"/>
        </w:rPr>
        <w:t>Shelly et al. (2006) made two hypothes</w:t>
      </w:r>
      <w:ins w:id="8" w:author="Kenneth C. Creager" w:date="2020-05-28T12:48:00Z">
        <w:r w:rsidR="00A008B1">
          <w:rPr>
            <w:sz w:val="24"/>
            <w:szCs w:val="24"/>
          </w:rPr>
          <w:t>e</w:t>
        </w:r>
      </w:ins>
      <w:del w:id="9" w:author="Kenneth C. Creager" w:date="2020-05-28T12:48:00Z">
        <w:r w:rsidRPr="006E5218" w:rsidDel="00A008B1">
          <w:rPr>
            <w:sz w:val="24"/>
            <w:szCs w:val="24"/>
          </w:rPr>
          <w:delText>i</w:delText>
        </w:r>
      </w:del>
      <w:r w:rsidRPr="006E5218">
        <w:rPr>
          <w:sz w:val="24"/>
          <w:szCs w:val="24"/>
        </w:rPr>
        <w:t xml:space="preserve">s explaining how highly pressured </w:t>
      </w:r>
      <w:r>
        <w:rPr>
          <w:sz w:val="24"/>
          <w:szCs w:val="24"/>
        </w:rPr>
        <w:t>fl</w:t>
      </w:r>
      <w:r w:rsidRPr="006E5218">
        <w:rPr>
          <w:sz w:val="24"/>
          <w:szCs w:val="24"/>
        </w:rPr>
        <w:t>uids</w:t>
      </w:r>
      <w:r>
        <w:rPr>
          <w:sz w:val="24"/>
          <w:szCs w:val="24"/>
        </w:rPr>
        <w:t xml:space="preserve"> </w:t>
      </w:r>
      <w:r w:rsidRPr="006E5218">
        <w:rPr>
          <w:sz w:val="24"/>
          <w:szCs w:val="24"/>
        </w:rPr>
        <w:t xml:space="preserve">could generate tectonic tremor. A </w:t>
      </w:r>
      <w:r>
        <w:rPr>
          <w:sz w:val="24"/>
          <w:szCs w:val="24"/>
        </w:rPr>
        <w:t>fi</w:t>
      </w:r>
      <w:r w:rsidRPr="006E5218">
        <w:rPr>
          <w:sz w:val="24"/>
          <w:szCs w:val="24"/>
        </w:rPr>
        <w:t xml:space="preserve">rst possibility is that tremor is generated by the movement of </w:t>
      </w:r>
      <w:r>
        <w:rPr>
          <w:sz w:val="24"/>
          <w:szCs w:val="24"/>
        </w:rPr>
        <w:t>fl</w:t>
      </w:r>
      <w:r w:rsidRPr="006E5218">
        <w:rPr>
          <w:sz w:val="24"/>
          <w:szCs w:val="24"/>
        </w:rPr>
        <w:t>uids</w:t>
      </w:r>
      <w:r>
        <w:rPr>
          <w:sz w:val="24"/>
          <w:szCs w:val="24"/>
        </w:rPr>
        <w:t xml:space="preserve"> </w:t>
      </w:r>
      <w:r w:rsidRPr="006E5218">
        <w:rPr>
          <w:sz w:val="24"/>
          <w:szCs w:val="24"/>
        </w:rPr>
        <w:t>at depth, either by hydraulic fracturing or by coupling between the rock</w:t>
      </w:r>
      <w:r>
        <w:rPr>
          <w:sz w:val="24"/>
          <w:szCs w:val="24"/>
        </w:rPr>
        <w:t xml:space="preserve"> </w:t>
      </w:r>
      <w:r w:rsidRPr="006E5218">
        <w:rPr>
          <w:sz w:val="24"/>
          <w:szCs w:val="24"/>
        </w:rPr>
        <w:t xml:space="preserve">and </w:t>
      </w:r>
      <w:r>
        <w:rPr>
          <w:sz w:val="24"/>
          <w:szCs w:val="24"/>
        </w:rPr>
        <w:t>fl</w:t>
      </w:r>
      <w:r w:rsidRPr="006E5218">
        <w:rPr>
          <w:sz w:val="24"/>
          <w:szCs w:val="24"/>
        </w:rPr>
        <w:t xml:space="preserve">uid </w:t>
      </w:r>
      <w:r>
        <w:rPr>
          <w:sz w:val="24"/>
          <w:szCs w:val="24"/>
        </w:rPr>
        <w:t>fl</w:t>
      </w:r>
      <w:r w:rsidRPr="006E5218">
        <w:rPr>
          <w:sz w:val="24"/>
          <w:szCs w:val="24"/>
        </w:rPr>
        <w:t xml:space="preserve">ow. The accompanying slip could be triggered by the same </w:t>
      </w:r>
      <w:r>
        <w:rPr>
          <w:sz w:val="24"/>
          <w:szCs w:val="24"/>
        </w:rPr>
        <w:t>fl</w:t>
      </w:r>
      <w:r w:rsidRPr="006E5218">
        <w:rPr>
          <w:sz w:val="24"/>
          <w:szCs w:val="24"/>
        </w:rPr>
        <w:t>uid movement</w:t>
      </w:r>
      <w:r>
        <w:rPr>
          <w:sz w:val="24"/>
          <w:szCs w:val="24"/>
        </w:rPr>
        <w:t xml:space="preserve"> </w:t>
      </w:r>
      <w:r w:rsidRPr="006E5218">
        <w:rPr>
          <w:sz w:val="24"/>
          <w:szCs w:val="24"/>
        </w:rPr>
        <w:t xml:space="preserve">that generates the tremor or, alternatively, the </w:t>
      </w:r>
      <w:r>
        <w:rPr>
          <w:sz w:val="24"/>
          <w:szCs w:val="24"/>
        </w:rPr>
        <w:t>fl</w:t>
      </w:r>
      <w:r w:rsidRPr="006E5218">
        <w:rPr>
          <w:sz w:val="24"/>
          <w:szCs w:val="24"/>
        </w:rPr>
        <w:t xml:space="preserve">uid </w:t>
      </w:r>
      <w:r>
        <w:rPr>
          <w:sz w:val="24"/>
          <w:szCs w:val="24"/>
        </w:rPr>
        <w:t>fl</w:t>
      </w:r>
      <w:r w:rsidRPr="006E5218">
        <w:rPr>
          <w:sz w:val="24"/>
          <w:szCs w:val="24"/>
        </w:rPr>
        <w:t>ow could be a response to changes</w:t>
      </w:r>
      <w:r>
        <w:rPr>
          <w:sz w:val="24"/>
          <w:szCs w:val="24"/>
        </w:rPr>
        <w:t xml:space="preserve"> </w:t>
      </w:r>
      <w:r w:rsidRPr="006E5218">
        <w:rPr>
          <w:sz w:val="24"/>
          <w:szCs w:val="24"/>
        </w:rPr>
        <w:t>in stress and strain induced by the accompanying slip. The second possibility is that tremor</w:t>
      </w:r>
      <w:r>
        <w:rPr>
          <w:sz w:val="24"/>
          <w:szCs w:val="24"/>
        </w:rPr>
        <w:t xml:space="preserve"> </w:t>
      </w:r>
      <w:r w:rsidRPr="006E5218">
        <w:rPr>
          <w:sz w:val="24"/>
          <w:szCs w:val="24"/>
        </w:rPr>
        <w:t>is generated by slow otherwise aseismic shear slip on the plate interface as slip locally</w:t>
      </w:r>
      <w:r>
        <w:rPr>
          <w:sz w:val="24"/>
          <w:szCs w:val="24"/>
        </w:rPr>
        <w:t xml:space="preserve"> </w:t>
      </w:r>
      <w:r w:rsidRPr="006E5218">
        <w:rPr>
          <w:sz w:val="24"/>
          <w:szCs w:val="24"/>
        </w:rPr>
        <w:t>accelerates owing to the e</w:t>
      </w:r>
      <w:r>
        <w:rPr>
          <w:sz w:val="24"/>
          <w:szCs w:val="24"/>
        </w:rPr>
        <w:t>ff</w:t>
      </w:r>
      <w:r w:rsidRPr="006E5218">
        <w:rPr>
          <w:sz w:val="24"/>
          <w:szCs w:val="24"/>
        </w:rPr>
        <w:t>ects of geometric or physical irregularities on the plate interface. Fluids would then play an auxiliary role, altering the conditions on the plate interface to enable transient slip events, without generating seismic waves directly.</w:t>
      </w:r>
    </w:p>
    <w:p w14:paraId="12642B20" w14:textId="09FEA265" w:rsidR="006E5218" w:rsidRDefault="006E5218" w:rsidP="006E5218">
      <w:pPr>
        <w:ind w:firstLine="720"/>
        <w:rPr>
          <w:sz w:val="24"/>
          <w:szCs w:val="24"/>
        </w:rPr>
      </w:pPr>
      <w:proofErr w:type="spellStart"/>
      <w:r w:rsidRPr="006E5218">
        <w:rPr>
          <w:sz w:val="24"/>
          <w:szCs w:val="24"/>
        </w:rPr>
        <w:t>Fagereng</w:t>
      </w:r>
      <w:proofErr w:type="spellEnd"/>
      <w:r w:rsidRPr="006E5218">
        <w:rPr>
          <w:sz w:val="24"/>
          <w:szCs w:val="24"/>
        </w:rPr>
        <w:t xml:space="preserve"> and Diener (2011) have explained why the generation of tectonic tremor</w:t>
      </w:r>
      <w:r>
        <w:rPr>
          <w:sz w:val="24"/>
          <w:szCs w:val="24"/>
        </w:rPr>
        <w:t xml:space="preserve"> </w:t>
      </w:r>
      <w:r w:rsidRPr="006E5218">
        <w:rPr>
          <w:sz w:val="24"/>
          <w:szCs w:val="24"/>
        </w:rPr>
        <w:t>is restricted to a small range of depth along the plate boundary by computing the equilibrium mineral assemblages at di</w:t>
      </w:r>
      <w:r>
        <w:rPr>
          <w:sz w:val="24"/>
          <w:szCs w:val="24"/>
        </w:rPr>
        <w:t>ff</w:t>
      </w:r>
      <w:r w:rsidRPr="006E5218">
        <w:rPr>
          <w:sz w:val="24"/>
          <w:szCs w:val="24"/>
        </w:rPr>
        <w:t>erent P-T conditions, and comparing it to the P-T</w:t>
      </w:r>
      <w:r w:rsidR="00CC5F8E">
        <w:rPr>
          <w:sz w:val="24"/>
          <w:szCs w:val="24"/>
        </w:rPr>
        <w:t xml:space="preserve"> </w:t>
      </w:r>
      <w:r w:rsidRPr="006E5218">
        <w:rPr>
          <w:sz w:val="24"/>
          <w:szCs w:val="24"/>
        </w:rPr>
        <w:t>path of the subducting oceanic crust in Shikoku and Cascadia. They noted that for most</w:t>
      </w:r>
      <w:r>
        <w:rPr>
          <w:sz w:val="24"/>
          <w:szCs w:val="24"/>
        </w:rPr>
        <w:t xml:space="preserve"> </w:t>
      </w:r>
      <w:r w:rsidRPr="006E5218">
        <w:rPr>
          <w:sz w:val="24"/>
          <w:szCs w:val="24"/>
        </w:rPr>
        <w:t xml:space="preserve">of the P-T path, there are no dehydration reactions and the slab </w:t>
      </w:r>
      <w:proofErr w:type="gramStart"/>
      <w:r w:rsidRPr="006E5218">
        <w:rPr>
          <w:sz w:val="24"/>
          <w:szCs w:val="24"/>
        </w:rPr>
        <w:t>remains</w:t>
      </w:r>
      <w:proofErr w:type="gramEnd"/>
      <w:r w:rsidRPr="006E5218">
        <w:rPr>
          <w:sz w:val="24"/>
          <w:szCs w:val="24"/>
        </w:rPr>
        <w:t xml:space="preserve"> </w:t>
      </w:r>
      <w:r>
        <w:rPr>
          <w:sz w:val="24"/>
          <w:szCs w:val="24"/>
        </w:rPr>
        <w:t>fl</w:t>
      </w:r>
      <w:r w:rsidRPr="006E5218">
        <w:rPr>
          <w:sz w:val="24"/>
          <w:szCs w:val="24"/>
        </w:rPr>
        <w:t>uid-absent,</w:t>
      </w:r>
      <w:r>
        <w:rPr>
          <w:sz w:val="24"/>
          <w:szCs w:val="24"/>
        </w:rPr>
        <w:t xml:space="preserve"> </w:t>
      </w:r>
      <w:r w:rsidRPr="006E5218">
        <w:rPr>
          <w:sz w:val="24"/>
          <w:szCs w:val="24"/>
        </w:rPr>
        <w:t>except for depths between 30 and 35 km depth for Shikoku, and depths between 30 and</w:t>
      </w:r>
      <w:r>
        <w:rPr>
          <w:sz w:val="24"/>
          <w:szCs w:val="24"/>
        </w:rPr>
        <w:t xml:space="preserve"> </w:t>
      </w:r>
      <w:r w:rsidRPr="006E5218">
        <w:rPr>
          <w:sz w:val="24"/>
          <w:szCs w:val="24"/>
        </w:rPr>
        <w:t xml:space="preserve">40 km for Cascadia, where the mineral model predicts </w:t>
      </w:r>
      <w:proofErr w:type="spellStart"/>
      <w:r w:rsidRPr="006E5218">
        <w:rPr>
          <w:sz w:val="24"/>
          <w:szCs w:val="24"/>
        </w:rPr>
        <w:t>signi</w:t>
      </w:r>
      <w:r>
        <w:rPr>
          <w:sz w:val="24"/>
          <w:szCs w:val="24"/>
        </w:rPr>
        <w:t>ffi</w:t>
      </w:r>
      <w:r w:rsidRPr="006E5218">
        <w:rPr>
          <w:sz w:val="24"/>
          <w:szCs w:val="24"/>
        </w:rPr>
        <w:t>cant</w:t>
      </w:r>
      <w:proofErr w:type="spellEnd"/>
      <w:r w:rsidRPr="006E5218">
        <w:rPr>
          <w:sz w:val="24"/>
          <w:szCs w:val="24"/>
        </w:rPr>
        <w:t xml:space="preserve"> water release. These</w:t>
      </w:r>
      <w:r>
        <w:rPr>
          <w:sz w:val="24"/>
          <w:szCs w:val="24"/>
        </w:rPr>
        <w:t xml:space="preserve"> </w:t>
      </w:r>
      <w:r w:rsidRPr="006E5218">
        <w:rPr>
          <w:sz w:val="24"/>
          <w:szCs w:val="24"/>
        </w:rPr>
        <w:t>depth ranges coincide with the depth range where tremor has been observed. They concluded that abundant tremor activity requires metamorphic conditions where localized</w:t>
      </w:r>
      <w:r>
        <w:rPr>
          <w:sz w:val="24"/>
          <w:szCs w:val="24"/>
        </w:rPr>
        <w:t xml:space="preserve"> </w:t>
      </w:r>
      <w:r w:rsidRPr="006E5218">
        <w:rPr>
          <w:sz w:val="24"/>
          <w:szCs w:val="24"/>
        </w:rPr>
        <w:t>dehydration occurs during subduction, and that subduction zones where dehydration reactions are more widely distributed will produce a more di</w:t>
      </w:r>
      <w:r>
        <w:rPr>
          <w:sz w:val="24"/>
          <w:szCs w:val="24"/>
        </w:rPr>
        <w:t>ff</w:t>
      </w:r>
      <w:r w:rsidRPr="006E5218">
        <w:rPr>
          <w:sz w:val="24"/>
          <w:szCs w:val="24"/>
        </w:rPr>
        <w:t>use pattern of tremor activity that would be harder to detect.</w:t>
      </w:r>
    </w:p>
    <w:p w14:paraId="5B077449" w14:textId="4E60525A" w:rsidR="00564031" w:rsidRDefault="006E5218" w:rsidP="00564031">
      <w:pPr>
        <w:ind w:firstLine="720"/>
        <w:rPr>
          <w:sz w:val="24"/>
          <w:szCs w:val="24"/>
        </w:rPr>
      </w:pPr>
      <w:r w:rsidRPr="006E5218">
        <w:rPr>
          <w:sz w:val="24"/>
          <w:szCs w:val="24"/>
        </w:rPr>
        <w:t>Moreover, the generation of slow slip and tectonic tremor has been related to the</w:t>
      </w:r>
      <w:r>
        <w:rPr>
          <w:sz w:val="24"/>
          <w:szCs w:val="24"/>
        </w:rPr>
        <w:t xml:space="preserve"> </w:t>
      </w:r>
      <w:r w:rsidRPr="006E5218">
        <w:rPr>
          <w:sz w:val="24"/>
          <w:szCs w:val="24"/>
        </w:rPr>
        <w:t xml:space="preserve">presence of quartz in the overriding continental crust. Indeed, </w:t>
      </w:r>
      <w:proofErr w:type="spellStart"/>
      <w:r w:rsidRPr="006E5218">
        <w:rPr>
          <w:sz w:val="24"/>
          <w:szCs w:val="24"/>
        </w:rPr>
        <w:t>Audet</w:t>
      </w:r>
      <w:proofErr w:type="spellEnd"/>
      <w:r w:rsidRPr="006E5218">
        <w:rPr>
          <w:sz w:val="24"/>
          <w:szCs w:val="24"/>
        </w:rPr>
        <w:t xml:space="preserve"> and </w:t>
      </w:r>
      <w:proofErr w:type="spellStart"/>
      <w:r w:rsidRPr="006E5218">
        <w:rPr>
          <w:sz w:val="24"/>
          <w:szCs w:val="24"/>
        </w:rPr>
        <w:t>B</w:t>
      </w:r>
      <w:r w:rsidR="00CC5F8E">
        <w:rPr>
          <w:sz w:val="24"/>
          <w:szCs w:val="24"/>
        </w:rPr>
        <w:t>ü</w:t>
      </w:r>
      <w:r w:rsidRPr="006E5218">
        <w:rPr>
          <w:sz w:val="24"/>
          <w:szCs w:val="24"/>
        </w:rPr>
        <w:t>rgmann</w:t>
      </w:r>
      <w:proofErr w:type="spellEnd"/>
      <w:r>
        <w:rPr>
          <w:sz w:val="24"/>
          <w:szCs w:val="24"/>
        </w:rPr>
        <w:t xml:space="preserve"> </w:t>
      </w:r>
      <w:r w:rsidRPr="006E5218">
        <w:rPr>
          <w:sz w:val="24"/>
          <w:szCs w:val="24"/>
        </w:rPr>
        <w:t>(2014) studied the relationship between the ratio between P-wave velocity and S-wave</w:t>
      </w:r>
      <w:r>
        <w:rPr>
          <w:sz w:val="24"/>
          <w:szCs w:val="24"/>
        </w:rPr>
        <w:t xml:space="preserve"> </w:t>
      </w:r>
      <w:r w:rsidRPr="006E5218">
        <w:rPr>
          <w:sz w:val="24"/>
          <w:szCs w:val="24"/>
        </w:rPr>
        <w:t>velocity in the subducted oceanic crust and the forearc and the periodicity of slow earthquakes. They computed the V</w:t>
      </w:r>
      <w:r w:rsidRPr="00CC5F8E">
        <w:rPr>
          <w:sz w:val="24"/>
          <w:szCs w:val="24"/>
          <w:vertAlign w:val="subscript"/>
        </w:rPr>
        <w:t>P</w:t>
      </w:r>
      <w:r w:rsidRPr="006E5218">
        <w:rPr>
          <w:sz w:val="24"/>
          <w:szCs w:val="24"/>
        </w:rPr>
        <w:t xml:space="preserve"> </w:t>
      </w:r>
      <w:r w:rsidR="00CC5F8E">
        <w:rPr>
          <w:sz w:val="24"/>
          <w:szCs w:val="24"/>
        </w:rPr>
        <w:t xml:space="preserve">/ </w:t>
      </w:r>
      <w:r w:rsidRPr="006E5218">
        <w:rPr>
          <w:sz w:val="24"/>
          <w:szCs w:val="24"/>
        </w:rPr>
        <w:t>V</w:t>
      </w:r>
      <w:r w:rsidRPr="00CC5F8E">
        <w:rPr>
          <w:sz w:val="24"/>
          <w:szCs w:val="24"/>
          <w:vertAlign w:val="subscript"/>
        </w:rPr>
        <w:t>S</w:t>
      </w:r>
      <w:r w:rsidRPr="006E5218">
        <w:rPr>
          <w:sz w:val="24"/>
          <w:szCs w:val="24"/>
        </w:rPr>
        <w:t xml:space="preserve"> ratio from receiver functions and data from the literature. They noticed that slow earthquakes are associated with a high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in</w:t>
      </w:r>
      <w:r>
        <w:rPr>
          <w:sz w:val="24"/>
          <w:szCs w:val="24"/>
        </w:rPr>
        <w:t xml:space="preserve"> </w:t>
      </w:r>
      <w:r w:rsidRPr="006E5218">
        <w:rPr>
          <w:sz w:val="24"/>
          <w:szCs w:val="24"/>
        </w:rPr>
        <w:t>the subducted oceanic crust, but without relationship with recurrence time. However,</w:t>
      </w:r>
      <w:r>
        <w:rPr>
          <w:sz w:val="24"/>
          <w:szCs w:val="24"/>
        </w:rPr>
        <w:t xml:space="preserve"> </w:t>
      </w:r>
      <w:r w:rsidRPr="006E5218">
        <w:rPr>
          <w:sz w:val="24"/>
          <w:szCs w:val="24"/>
        </w:rPr>
        <w:t>they pointed out that the recurrence time of slow earthquakes increases linearly with the</w:t>
      </w:r>
      <w:r>
        <w:rPr>
          <w:sz w:val="24"/>
          <w:szCs w:val="24"/>
        </w:rPr>
        <w:t xml:space="preserve">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of the forearc. Moreover, along a margin-perpendicular pro</w:t>
      </w:r>
      <w:r w:rsidR="00564031">
        <w:rPr>
          <w:sz w:val="24"/>
          <w:szCs w:val="24"/>
        </w:rPr>
        <w:t>fi</w:t>
      </w:r>
      <w:r w:rsidRPr="006E5218">
        <w:rPr>
          <w:sz w:val="24"/>
          <w:szCs w:val="24"/>
        </w:rPr>
        <w:t xml:space="preserve">le from northern Cascadia, the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of the forearc, and the</w:t>
      </w:r>
      <w:r w:rsidR="00564031">
        <w:rPr>
          <w:sz w:val="24"/>
          <w:szCs w:val="24"/>
        </w:rPr>
        <w:t xml:space="preserve"> </w:t>
      </w:r>
      <w:r w:rsidRPr="006E5218">
        <w:rPr>
          <w:sz w:val="24"/>
          <w:szCs w:val="24"/>
        </w:rPr>
        <w:t xml:space="preserve">recurrence time of ETS events, decrease with increasing depth. The authors explained the low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in the forearc</w:t>
      </w:r>
      <w:r w:rsidR="00564031">
        <w:rPr>
          <w:sz w:val="24"/>
          <w:szCs w:val="24"/>
        </w:rPr>
        <w:t xml:space="preserve"> </w:t>
      </w:r>
      <w:r w:rsidRPr="006E5218">
        <w:rPr>
          <w:sz w:val="24"/>
          <w:szCs w:val="24"/>
        </w:rPr>
        <w:t xml:space="preserve">by the enrichment of forearc minerals in </w:t>
      </w:r>
      <w:r w:rsidR="00564031">
        <w:rPr>
          <w:sz w:val="24"/>
          <w:szCs w:val="24"/>
        </w:rPr>
        <w:t>fl</w:t>
      </w:r>
      <w:r w:rsidRPr="006E5218">
        <w:rPr>
          <w:sz w:val="24"/>
          <w:szCs w:val="24"/>
        </w:rPr>
        <w:t xml:space="preserve">uid-dissolved silica derived from the dehydration of the </w:t>
      </w:r>
      <w:proofErr w:type="spellStart"/>
      <w:r w:rsidRPr="006E5218">
        <w:rPr>
          <w:sz w:val="24"/>
          <w:szCs w:val="24"/>
        </w:rPr>
        <w:t>downgoing</w:t>
      </w:r>
      <w:proofErr w:type="spellEnd"/>
      <w:r w:rsidRPr="006E5218">
        <w:rPr>
          <w:sz w:val="24"/>
          <w:szCs w:val="24"/>
        </w:rPr>
        <w:t xml:space="preserve"> slab. However, they estimated that the </w:t>
      </w:r>
      <w:r w:rsidR="00564031">
        <w:rPr>
          <w:sz w:val="24"/>
          <w:szCs w:val="24"/>
        </w:rPr>
        <w:t>fl</w:t>
      </w:r>
      <w:r w:rsidRPr="006E5218">
        <w:rPr>
          <w:sz w:val="24"/>
          <w:szCs w:val="24"/>
        </w:rPr>
        <w:t xml:space="preserve">uid </w:t>
      </w:r>
      <w:r w:rsidR="00564031">
        <w:rPr>
          <w:sz w:val="24"/>
          <w:szCs w:val="24"/>
        </w:rPr>
        <w:t>fl</w:t>
      </w:r>
      <w:r w:rsidRPr="006E5218">
        <w:rPr>
          <w:sz w:val="24"/>
          <w:szCs w:val="24"/>
        </w:rPr>
        <w:t>ux required for the</w:t>
      </w:r>
      <w:r w:rsidR="00564031">
        <w:rPr>
          <w:sz w:val="24"/>
          <w:szCs w:val="24"/>
        </w:rPr>
        <w:t xml:space="preserve"> </w:t>
      </w:r>
      <w:r w:rsidRPr="006E5218">
        <w:rPr>
          <w:sz w:val="24"/>
          <w:szCs w:val="24"/>
        </w:rPr>
        <w:t xml:space="preserve">formation of quartz veins was two orders of magnitude greater than the </w:t>
      </w:r>
      <w:r w:rsidR="00564031">
        <w:rPr>
          <w:sz w:val="24"/>
          <w:szCs w:val="24"/>
        </w:rPr>
        <w:t>fl</w:t>
      </w:r>
      <w:r w:rsidRPr="006E5218">
        <w:rPr>
          <w:sz w:val="24"/>
          <w:szCs w:val="24"/>
        </w:rPr>
        <w:t xml:space="preserve">uid production rates </w:t>
      </w:r>
      <w:r w:rsidRPr="006E5218">
        <w:rPr>
          <w:sz w:val="24"/>
          <w:szCs w:val="24"/>
        </w:rPr>
        <w:lastRenderedPageBreak/>
        <w:t>estimated from the dehydration of the slab. They hypothesized that silica-saturated</w:t>
      </w:r>
      <w:r w:rsidR="00564031">
        <w:rPr>
          <w:sz w:val="24"/>
          <w:szCs w:val="24"/>
        </w:rPr>
        <w:t xml:space="preserve"> fl</w:t>
      </w:r>
      <w:r w:rsidRPr="006E5218">
        <w:rPr>
          <w:sz w:val="24"/>
          <w:szCs w:val="24"/>
        </w:rPr>
        <w:t>uids may originate from the complete serpentinization of the mantle near the wedge</w:t>
      </w:r>
      <w:r w:rsidR="00564031">
        <w:rPr>
          <w:sz w:val="24"/>
          <w:szCs w:val="24"/>
        </w:rPr>
        <w:t xml:space="preserve"> </w:t>
      </w:r>
      <w:r w:rsidRPr="006E5218">
        <w:rPr>
          <w:sz w:val="24"/>
          <w:szCs w:val="24"/>
        </w:rPr>
        <w:t>corner. They suggested that higher temperature and quartz content at depth may lead</w:t>
      </w:r>
      <w:r w:rsidR="00564031">
        <w:rPr>
          <w:sz w:val="24"/>
          <w:szCs w:val="24"/>
        </w:rPr>
        <w:t xml:space="preserve"> </w:t>
      </w:r>
      <w:r w:rsidRPr="006E5218">
        <w:rPr>
          <w:sz w:val="24"/>
          <w:szCs w:val="24"/>
        </w:rPr>
        <w:t>to faster dissolution - precipitation processes and more frequent slip events. Their model</w:t>
      </w:r>
      <w:r w:rsidR="00564031">
        <w:rPr>
          <w:sz w:val="24"/>
          <w:szCs w:val="24"/>
        </w:rPr>
        <w:t xml:space="preserve"> </w:t>
      </w:r>
      <w:r w:rsidRPr="006E5218">
        <w:rPr>
          <w:sz w:val="24"/>
          <w:szCs w:val="24"/>
        </w:rPr>
        <w:t>could also explain the global variation in recurrence time, with ma</w:t>
      </w:r>
      <w:r w:rsidR="00564031">
        <w:rPr>
          <w:sz w:val="24"/>
          <w:szCs w:val="24"/>
        </w:rPr>
        <w:t>fi</w:t>
      </w:r>
      <w:r w:rsidRPr="006E5218">
        <w:rPr>
          <w:sz w:val="24"/>
          <w:szCs w:val="24"/>
        </w:rPr>
        <w:t>c silica-poor regions</w:t>
      </w:r>
      <w:r w:rsidR="00564031">
        <w:rPr>
          <w:sz w:val="24"/>
          <w:szCs w:val="24"/>
        </w:rPr>
        <w:t xml:space="preserve"> </w:t>
      </w:r>
      <w:r w:rsidRPr="006E5218">
        <w:rPr>
          <w:sz w:val="24"/>
          <w:szCs w:val="24"/>
        </w:rPr>
        <w:t>having longer ETS recurrence times that felsic silica-rich regions.</w:t>
      </w:r>
    </w:p>
    <w:p w14:paraId="725B73A9" w14:textId="1E3D9F3F" w:rsidR="006E5218" w:rsidRPr="006E5218" w:rsidRDefault="006E5218" w:rsidP="00564031">
      <w:pPr>
        <w:ind w:firstLine="720"/>
        <w:rPr>
          <w:sz w:val="24"/>
          <w:szCs w:val="24"/>
        </w:rPr>
      </w:pPr>
      <w:r w:rsidRPr="006E5218">
        <w:rPr>
          <w:sz w:val="24"/>
          <w:szCs w:val="24"/>
        </w:rPr>
        <w:t>Hyndman et al. (2015) have also investigated the processes that control the ETS</w:t>
      </w:r>
      <w:r w:rsidR="00564031">
        <w:rPr>
          <w:sz w:val="24"/>
          <w:szCs w:val="24"/>
        </w:rPr>
        <w:t xml:space="preserve"> </w:t>
      </w:r>
      <w:r w:rsidRPr="006E5218">
        <w:rPr>
          <w:sz w:val="24"/>
          <w:szCs w:val="24"/>
        </w:rPr>
        <w:t>in the Cascadia subduction zone. They noticed that the high temperatures in the young</w:t>
      </w:r>
      <w:r w:rsidR="00564031">
        <w:rPr>
          <w:sz w:val="24"/>
          <w:szCs w:val="24"/>
        </w:rPr>
        <w:t xml:space="preserve"> </w:t>
      </w:r>
      <w:r w:rsidRPr="006E5218">
        <w:rPr>
          <w:sz w:val="24"/>
          <w:szCs w:val="24"/>
        </w:rPr>
        <w:t xml:space="preserve">subducting oceanic plate, the geodetic data, and the recordings of </w:t>
      </w:r>
      <w:proofErr w:type="spellStart"/>
      <w:r w:rsidRPr="006E5218">
        <w:rPr>
          <w:sz w:val="24"/>
          <w:szCs w:val="24"/>
        </w:rPr>
        <w:t>coseismic</w:t>
      </w:r>
      <w:proofErr w:type="spellEnd"/>
      <w:r w:rsidRPr="006E5218">
        <w:rPr>
          <w:sz w:val="24"/>
          <w:szCs w:val="24"/>
        </w:rPr>
        <w:t xml:space="preserve"> subsidence</w:t>
      </w:r>
      <w:r w:rsidR="00564031">
        <w:rPr>
          <w:sz w:val="24"/>
          <w:szCs w:val="24"/>
        </w:rPr>
        <w:t xml:space="preserve"> </w:t>
      </w:r>
      <w:r w:rsidRPr="006E5218">
        <w:rPr>
          <w:sz w:val="24"/>
          <w:szCs w:val="24"/>
        </w:rPr>
        <w:t>in buried coastal marshes during past great earthquakes, all point out to a downdip limit</w:t>
      </w:r>
      <w:r w:rsidR="00564031">
        <w:rPr>
          <w:sz w:val="24"/>
          <w:szCs w:val="24"/>
        </w:rPr>
        <w:t xml:space="preserve"> </w:t>
      </w:r>
      <w:r w:rsidRPr="006E5218">
        <w:rPr>
          <w:sz w:val="24"/>
          <w:szCs w:val="24"/>
        </w:rPr>
        <w:t xml:space="preserve">of the </w:t>
      </w:r>
      <w:proofErr w:type="spellStart"/>
      <w:r w:rsidRPr="006E5218">
        <w:rPr>
          <w:sz w:val="24"/>
          <w:szCs w:val="24"/>
        </w:rPr>
        <w:t>seismogenic</w:t>
      </w:r>
      <w:proofErr w:type="spellEnd"/>
      <w:r w:rsidRPr="006E5218">
        <w:rPr>
          <w:sz w:val="24"/>
          <w:szCs w:val="24"/>
        </w:rPr>
        <w:t xml:space="preserve"> zone located o</w:t>
      </w:r>
      <w:r w:rsidR="00564031">
        <w:rPr>
          <w:sz w:val="24"/>
          <w:szCs w:val="24"/>
        </w:rPr>
        <w:t>ff</w:t>
      </w:r>
      <w:r w:rsidRPr="006E5218">
        <w:rPr>
          <w:sz w:val="24"/>
          <w:szCs w:val="24"/>
        </w:rPr>
        <w:t>shore. The position of the slow slip and the tremor</w:t>
      </w:r>
      <w:r w:rsidR="00564031">
        <w:rPr>
          <w:sz w:val="24"/>
          <w:szCs w:val="24"/>
        </w:rPr>
        <w:t xml:space="preserve"> </w:t>
      </w:r>
      <w:r w:rsidRPr="006E5218">
        <w:rPr>
          <w:sz w:val="24"/>
          <w:szCs w:val="24"/>
        </w:rPr>
        <w:t>is well known, although the depths have some uncertainty. The slip may extend seaward</w:t>
      </w:r>
      <w:r w:rsidR="00564031">
        <w:rPr>
          <w:sz w:val="24"/>
          <w:szCs w:val="24"/>
        </w:rPr>
        <w:t xml:space="preserve"> </w:t>
      </w:r>
      <w:r w:rsidRPr="006E5218">
        <w:rPr>
          <w:sz w:val="24"/>
          <w:szCs w:val="24"/>
        </w:rPr>
        <w:t xml:space="preserve">of the tremor, but there is a clear separation between the </w:t>
      </w:r>
      <w:proofErr w:type="spellStart"/>
      <w:r w:rsidRPr="006E5218">
        <w:rPr>
          <w:sz w:val="24"/>
          <w:szCs w:val="24"/>
        </w:rPr>
        <w:t>seismogenic</w:t>
      </w:r>
      <w:proofErr w:type="spellEnd"/>
      <w:r w:rsidRPr="006E5218">
        <w:rPr>
          <w:sz w:val="24"/>
          <w:szCs w:val="24"/>
        </w:rPr>
        <w:t xml:space="preserve"> zone and the ETS</w:t>
      </w:r>
      <w:r w:rsidR="00564031">
        <w:rPr>
          <w:sz w:val="24"/>
          <w:szCs w:val="24"/>
        </w:rPr>
        <w:t xml:space="preserve"> </w:t>
      </w:r>
      <w:r w:rsidRPr="006E5218">
        <w:rPr>
          <w:sz w:val="24"/>
          <w:szCs w:val="24"/>
        </w:rPr>
        <w:t xml:space="preserve">zone, with the ETS zone being located about 70 km east of the downdip limit of the </w:t>
      </w:r>
      <w:proofErr w:type="spellStart"/>
      <w:r w:rsidRPr="006E5218">
        <w:rPr>
          <w:sz w:val="24"/>
          <w:szCs w:val="24"/>
        </w:rPr>
        <w:t>seismogenic</w:t>
      </w:r>
      <w:proofErr w:type="spellEnd"/>
      <w:r w:rsidRPr="006E5218">
        <w:rPr>
          <w:sz w:val="24"/>
          <w:szCs w:val="24"/>
        </w:rPr>
        <w:t xml:space="preserve"> zone, and the volcanic arc being located about 100 km east of the ETS zone.</w:t>
      </w:r>
      <w:r w:rsidR="00564031">
        <w:rPr>
          <w:sz w:val="24"/>
          <w:szCs w:val="24"/>
        </w:rPr>
        <w:t xml:space="preserve"> </w:t>
      </w:r>
      <w:commentRangeStart w:id="10"/>
      <w:r w:rsidR="00564031">
        <w:rPr>
          <w:sz w:val="24"/>
          <w:szCs w:val="24"/>
        </w:rPr>
        <w:t>A</w:t>
      </w:r>
      <w:commentRangeEnd w:id="10"/>
      <w:r w:rsidR="00A008B1">
        <w:rPr>
          <w:rStyle w:val="CommentReference"/>
        </w:rPr>
        <w:commentReference w:id="10"/>
      </w:r>
      <w:r w:rsidRPr="006E5218">
        <w:rPr>
          <w:sz w:val="24"/>
          <w:szCs w:val="24"/>
        </w:rPr>
        <w:t xml:space="preserve"> previous study showed that the position of the subduction zone ETS does not coincide with a speci</w:t>
      </w:r>
      <w:r w:rsidR="00564031">
        <w:rPr>
          <w:sz w:val="24"/>
          <w:szCs w:val="24"/>
        </w:rPr>
        <w:t>fi</w:t>
      </w:r>
      <w:r w:rsidRPr="006E5218">
        <w:rPr>
          <w:sz w:val="24"/>
          <w:szCs w:val="24"/>
        </w:rPr>
        <w:t>c temperature or dehydration reaction. The authors pointed out that</w:t>
      </w:r>
      <w:r w:rsidR="00564031">
        <w:rPr>
          <w:sz w:val="24"/>
          <w:szCs w:val="24"/>
        </w:rPr>
        <w:t xml:space="preserve"> </w:t>
      </w:r>
      <w:r w:rsidRPr="006E5218">
        <w:rPr>
          <w:sz w:val="24"/>
          <w:szCs w:val="24"/>
        </w:rPr>
        <w:t xml:space="preserve">ETS has been related to high pore </w:t>
      </w:r>
      <w:r w:rsidR="00564031">
        <w:rPr>
          <w:sz w:val="24"/>
          <w:szCs w:val="24"/>
        </w:rPr>
        <w:t>fl</w:t>
      </w:r>
      <w:r w:rsidRPr="006E5218">
        <w:rPr>
          <w:sz w:val="24"/>
          <w:szCs w:val="24"/>
        </w:rPr>
        <w:t>uid pressures close to the plate boundary. They argued that the bending of the subducting plate at the ocean trench may introduce a large</w:t>
      </w:r>
      <w:r w:rsidR="00564031">
        <w:rPr>
          <w:sz w:val="24"/>
          <w:szCs w:val="24"/>
        </w:rPr>
        <w:t xml:space="preserve"> </w:t>
      </w:r>
      <w:r w:rsidRPr="006E5218">
        <w:rPr>
          <w:sz w:val="24"/>
          <w:szCs w:val="24"/>
        </w:rPr>
        <w:t xml:space="preserve">amount of water in the upper oceanic mantle, resulting in extensive serpentinization. Moreover, the serpentinization of the fore-arc mantle corner may increase its vertical impermeability, while keeping a high permeability parallel to the fault, thus </w:t>
      </w:r>
      <w:proofErr w:type="spellStart"/>
      <w:r w:rsidRPr="006E5218">
        <w:rPr>
          <w:sz w:val="24"/>
          <w:szCs w:val="24"/>
        </w:rPr>
        <w:t>channelling</w:t>
      </w:r>
      <w:proofErr w:type="spellEnd"/>
      <w:r w:rsidRPr="006E5218">
        <w:rPr>
          <w:sz w:val="24"/>
          <w:szCs w:val="24"/>
        </w:rPr>
        <w:t xml:space="preserve"> all the</w:t>
      </w:r>
      <w:r w:rsidR="00564031">
        <w:rPr>
          <w:sz w:val="24"/>
          <w:szCs w:val="24"/>
        </w:rPr>
        <w:t xml:space="preserve"> fl</w:t>
      </w:r>
      <w:r w:rsidRPr="006E5218">
        <w:rPr>
          <w:sz w:val="24"/>
          <w:szCs w:val="24"/>
        </w:rPr>
        <w:t xml:space="preserve">uid </w:t>
      </w:r>
      <w:proofErr w:type="spellStart"/>
      <w:r w:rsidRPr="006E5218">
        <w:rPr>
          <w:sz w:val="24"/>
          <w:szCs w:val="24"/>
        </w:rPr>
        <w:t>updip</w:t>
      </w:r>
      <w:proofErr w:type="spellEnd"/>
      <w:r w:rsidRPr="006E5218">
        <w:rPr>
          <w:sz w:val="24"/>
          <w:szCs w:val="24"/>
        </w:rPr>
        <w:t xml:space="preserve"> in the subducting oceanic crust. The dehydration of the serpentinite from</w:t>
      </w:r>
      <w:r w:rsidR="00564031">
        <w:rPr>
          <w:sz w:val="24"/>
          <w:szCs w:val="24"/>
        </w:rPr>
        <w:t xml:space="preserve"> </w:t>
      </w:r>
      <w:r w:rsidRPr="006E5218">
        <w:rPr>
          <w:sz w:val="24"/>
          <w:szCs w:val="24"/>
        </w:rPr>
        <w:t>the upper oceanic mantle, and the focusing of rising</w:t>
      </w:r>
      <w:r w:rsidR="00564031">
        <w:rPr>
          <w:sz w:val="24"/>
          <w:szCs w:val="24"/>
        </w:rPr>
        <w:t xml:space="preserve"> fl</w:t>
      </w:r>
      <w:r w:rsidRPr="006E5218">
        <w:rPr>
          <w:sz w:val="24"/>
          <w:szCs w:val="24"/>
        </w:rPr>
        <w:t>uids along the plate boundary should</w:t>
      </w:r>
      <w:r w:rsidR="00564031">
        <w:rPr>
          <w:sz w:val="24"/>
          <w:szCs w:val="24"/>
        </w:rPr>
        <w:t xml:space="preserve"> </w:t>
      </w:r>
      <w:r w:rsidRPr="006E5218">
        <w:rPr>
          <w:sz w:val="24"/>
          <w:szCs w:val="24"/>
        </w:rPr>
        <w:t xml:space="preserve">result in large amounts of </w:t>
      </w:r>
      <w:r w:rsidR="00564031">
        <w:rPr>
          <w:sz w:val="24"/>
          <w:szCs w:val="24"/>
        </w:rPr>
        <w:t>fl</w:t>
      </w:r>
      <w:r w:rsidRPr="006E5218">
        <w:rPr>
          <w:sz w:val="24"/>
          <w:szCs w:val="24"/>
        </w:rPr>
        <w:t>uids available at the fore-arc mantle corner. Additionally, there</w:t>
      </w:r>
      <w:r w:rsidR="00564031">
        <w:rPr>
          <w:sz w:val="24"/>
          <w:szCs w:val="24"/>
        </w:rPr>
        <w:t xml:space="preserve"> </w:t>
      </w:r>
      <w:r w:rsidRPr="006E5218">
        <w:rPr>
          <w:sz w:val="24"/>
          <w:szCs w:val="24"/>
        </w:rPr>
        <w:t>seems to be a good coincidence between the location of the fore-arc mantle corner, and</w:t>
      </w:r>
      <w:r w:rsidR="00564031">
        <w:rPr>
          <w:sz w:val="24"/>
          <w:szCs w:val="24"/>
        </w:rPr>
        <w:t xml:space="preserve"> </w:t>
      </w:r>
      <w:r w:rsidRPr="006E5218">
        <w:rPr>
          <w:sz w:val="24"/>
          <w:szCs w:val="24"/>
        </w:rPr>
        <w:t>the location of ETS. The authors then observed that the deep fore-arc crust has a very</w:t>
      </w:r>
      <w:r w:rsidR="00564031">
        <w:rPr>
          <w:sz w:val="24"/>
          <w:szCs w:val="24"/>
        </w:rPr>
        <w:t xml:space="preserve"> </w:t>
      </w:r>
      <w:r w:rsidRPr="006E5218">
        <w:rPr>
          <w:sz w:val="24"/>
          <w:szCs w:val="24"/>
        </w:rPr>
        <w:t>low Poisson's ratio (less than 0.22), and that the only mineral with a very low Poisson's</w:t>
      </w:r>
      <w:r w:rsidR="00564031">
        <w:rPr>
          <w:sz w:val="24"/>
          <w:szCs w:val="24"/>
        </w:rPr>
        <w:t xml:space="preserve"> </w:t>
      </w:r>
      <w:r w:rsidRPr="006E5218">
        <w:rPr>
          <w:sz w:val="24"/>
          <w:szCs w:val="24"/>
        </w:rPr>
        <w:t>ratio is quartz (about 0.1), which led them to conclude that there may be a signi</w:t>
      </w:r>
      <w:r w:rsidR="00564031">
        <w:rPr>
          <w:sz w:val="24"/>
          <w:szCs w:val="24"/>
        </w:rPr>
        <w:t>fi</w:t>
      </w:r>
      <w:r w:rsidRPr="006E5218">
        <w:rPr>
          <w:sz w:val="24"/>
          <w:szCs w:val="24"/>
        </w:rPr>
        <w:t>cant</w:t>
      </w:r>
      <w:r w:rsidR="00564031">
        <w:rPr>
          <w:sz w:val="24"/>
          <w:szCs w:val="24"/>
        </w:rPr>
        <w:t xml:space="preserve"> </w:t>
      </w:r>
      <w:r w:rsidRPr="006E5218">
        <w:rPr>
          <w:sz w:val="24"/>
          <w:szCs w:val="24"/>
        </w:rPr>
        <w:t>amount of quartz (about 10 % in volume) in the deep fore-arc crust above the fore-arc</w:t>
      </w:r>
      <w:r w:rsidR="00564031">
        <w:rPr>
          <w:sz w:val="24"/>
          <w:szCs w:val="24"/>
        </w:rPr>
        <w:t xml:space="preserve"> </w:t>
      </w:r>
      <w:r w:rsidRPr="006E5218">
        <w:rPr>
          <w:sz w:val="24"/>
          <w:szCs w:val="24"/>
        </w:rPr>
        <w:t xml:space="preserve">mantle. Moreover, as the solubility of silica increases with temperature, </w:t>
      </w:r>
    </w:p>
    <w:p w14:paraId="7DBCA2AB" w14:textId="77777777" w:rsidR="00564031" w:rsidRDefault="00564031" w:rsidP="006E5218">
      <w:pPr>
        <w:rPr>
          <w:sz w:val="24"/>
          <w:szCs w:val="24"/>
        </w:rPr>
      </w:pPr>
      <w:r>
        <w:rPr>
          <w:sz w:val="24"/>
          <w:szCs w:val="24"/>
        </w:rPr>
        <w:t>fl</w:t>
      </w:r>
      <w:r w:rsidR="006E5218" w:rsidRPr="006E5218">
        <w:rPr>
          <w:sz w:val="24"/>
          <w:szCs w:val="24"/>
        </w:rPr>
        <w:t>uids generated</w:t>
      </w:r>
      <w:r>
        <w:rPr>
          <w:sz w:val="24"/>
          <w:szCs w:val="24"/>
        </w:rPr>
        <w:t xml:space="preserve"> </w:t>
      </w:r>
      <w:r w:rsidR="006E5218" w:rsidRPr="006E5218">
        <w:rPr>
          <w:sz w:val="24"/>
          <w:szCs w:val="24"/>
        </w:rPr>
        <w:t>at depth and rising up the subduction channel should be rich in silica. The authors concluded that there may be a relation between quartz veins formation in the deep fore-arc</w:t>
      </w:r>
      <w:r>
        <w:rPr>
          <w:sz w:val="24"/>
          <w:szCs w:val="24"/>
        </w:rPr>
        <w:t xml:space="preserve"> </w:t>
      </w:r>
      <w:r w:rsidR="006E5218" w:rsidRPr="006E5218">
        <w:rPr>
          <w:sz w:val="24"/>
          <w:szCs w:val="24"/>
        </w:rPr>
        <w:t>crust and ETS. However, several constraints as the magnitude and mechanism of the LFEs,</w:t>
      </w:r>
      <w:r>
        <w:rPr>
          <w:sz w:val="24"/>
          <w:szCs w:val="24"/>
        </w:rPr>
        <w:t xml:space="preserve"> </w:t>
      </w:r>
      <w:r w:rsidR="006E5218" w:rsidRPr="006E5218">
        <w:rPr>
          <w:sz w:val="24"/>
          <w:szCs w:val="24"/>
        </w:rPr>
        <w:t>and the vertical extent of the tremor should be explained.</w:t>
      </w:r>
    </w:p>
    <w:p w14:paraId="5ED70E1E" w14:textId="4310B1A2" w:rsidR="00564031" w:rsidRDefault="006E5218" w:rsidP="00564031">
      <w:pPr>
        <w:ind w:firstLine="720"/>
        <w:rPr>
          <w:sz w:val="24"/>
          <w:szCs w:val="24"/>
        </w:rPr>
      </w:pPr>
      <w:r w:rsidRPr="006E5218">
        <w:rPr>
          <w:sz w:val="24"/>
          <w:szCs w:val="24"/>
        </w:rPr>
        <w:t>Quartz veins have indeed been observed in exhumed subduction zone. For instance,</w:t>
      </w:r>
      <w:r w:rsidR="00564031">
        <w:rPr>
          <w:sz w:val="24"/>
          <w:szCs w:val="24"/>
        </w:rPr>
        <w:t xml:space="preserve"> </w:t>
      </w:r>
      <w:proofErr w:type="spellStart"/>
      <w:r w:rsidRPr="006E5218">
        <w:rPr>
          <w:sz w:val="24"/>
          <w:szCs w:val="24"/>
        </w:rPr>
        <w:t>Fagereng</w:t>
      </w:r>
      <w:proofErr w:type="spellEnd"/>
      <w:r w:rsidRPr="006E5218">
        <w:rPr>
          <w:sz w:val="24"/>
          <w:szCs w:val="24"/>
        </w:rPr>
        <w:t xml:space="preserve"> et al. (2014) have studied an exhumed shear zone representing the subduction</w:t>
      </w:r>
      <w:r w:rsidR="00564031">
        <w:rPr>
          <w:sz w:val="24"/>
          <w:szCs w:val="24"/>
        </w:rPr>
        <w:t xml:space="preserve"> </w:t>
      </w:r>
      <w:r w:rsidRPr="006E5218">
        <w:rPr>
          <w:sz w:val="24"/>
          <w:szCs w:val="24"/>
        </w:rPr>
        <w:t>megathrust before its incorporation into the accretionary prism. They focused their study</w:t>
      </w:r>
      <w:r w:rsidR="00564031">
        <w:rPr>
          <w:sz w:val="24"/>
          <w:szCs w:val="24"/>
        </w:rPr>
        <w:t xml:space="preserve"> </w:t>
      </w:r>
      <w:r w:rsidRPr="006E5218">
        <w:rPr>
          <w:sz w:val="24"/>
          <w:szCs w:val="24"/>
        </w:rPr>
        <w:t>on a 30 m high by 80 m long cli</w:t>
      </w:r>
      <w:r w:rsidR="00564031">
        <w:rPr>
          <w:sz w:val="24"/>
          <w:szCs w:val="24"/>
        </w:rPr>
        <w:t>ff</w:t>
      </w:r>
      <w:r w:rsidRPr="006E5218">
        <w:rPr>
          <w:sz w:val="24"/>
          <w:szCs w:val="24"/>
        </w:rPr>
        <w:t xml:space="preserve"> exposure where foliation has developed as a result of</w:t>
      </w:r>
      <w:r w:rsidR="00564031">
        <w:rPr>
          <w:sz w:val="24"/>
          <w:szCs w:val="24"/>
        </w:rPr>
        <w:t xml:space="preserve"> </w:t>
      </w:r>
      <w:r w:rsidRPr="006E5218">
        <w:rPr>
          <w:sz w:val="24"/>
          <w:szCs w:val="24"/>
        </w:rPr>
        <w:t>shearing along the subduction thrust interface. They identi</w:t>
      </w:r>
      <w:r w:rsidR="00564031">
        <w:rPr>
          <w:sz w:val="24"/>
          <w:szCs w:val="24"/>
        </w:rPr>
        <w:t>fi</w:t>
      </w:r>
      <w:r w:rsidRPr="006E5218">
        <w:rPr>
          <w:sz w:val="24"/>
          <w:szCs w:val="24"/>
        </w:rPr>
        <w:t>ed two groups of quartz veins,</w:t>
      </w:r>
      <w:r w:rsidR="00564031">
        <w:rPr>
          <w:sz w:val="24"/>
          <w:szCs w:val="24"/>
        </w:rPr>
        <w:t xml:space="preserve"> </w:t>
      </w:r>
      <w:r w:rsidRPr="006E5218">
        <w:rPr>
          <w:sz w:val="24"/>
          <w:szCs w:val="24"/>
        </w:rPr>
        <w:t>foliation-parallel veins, and discordant veins, that must have formed for an extended time</w:t>
      </w:r>
      <w:r w:rsidR="00564031">
        <w:rPr>
          <w:sz w:val="24"/>
          <w:szCs w:val="24"/>
        </w:rPr>
        <w:t xml:space="preserve"> </w:t>
      </w:r>
      <w:r w:rsidRPr="006E5218">
        <w:rPr>
          <w:sz w:val="24"/>
          <w:szCs w:val="24"/>
        </w:rPr>
        <w:t>before, during, and after foliation development. They interpret the foliation-parallel veins</w:t>
      </w:r>
      <w:r w:rsidR="00564031">
        <w:rPr>
          <w:sz w:val="24"/>
          <w:szCs w:val="24"/>
        </w:rPr>
        <w:t xml:space="preserve"> </w:t>
      </w:r>
      <w:r w:rsidRPr="006E5218">
        <w:rPr>
          <w:sz w:val="24"/>
          <w:szCs w:val="24"/>
        </w:rPr>
        <w:t xml:space="preserve">as having been formed by viscous shear </w:t>
      </w:r>
      <w:r w:rsidR="00564031">
        <w:rPr>
          <w:sz w:val="24"/>
          <w:szCs w:val="24"/>
        </w:rPr>
        <w:t>fl</w:t>
      </w:r>
      <w:r w:rsidRPr="006E5218">
        <w:rPr>
          <w:sz w:val="24"/>
          <w:szCs w:val="24"/>
        </w:rPr>
        <w:t>ow, and note that the shear stain rate due to</w:t>
      </w:r>
      <w:r w:rsidR="00564031">
        <w:rPr>
          <w:sz w:val="24"/>
          <w:szCs w:val="24"/>
        </w:rPr>
        <w:t xml:space="preserve"> </w:t>
      </w:r>
      <w:r w:rsidRPr="006E5218">
        <w:rPr>
          <w:sz w:val="24"/>
          <w:szCs w:val="24"/>
        </w:rPr>
        <w:t xml:space="preserve">the </w:t>
      </w:r>
      <w:r w:rsidR="00564031">
        <w:rPr>
          <w:sz w:val="24"/>
          <w:szCs w:val="24"/>
        </w:rPr>
        <w:t>fl</w:t>
      </w:r>
      <w:r w:rsidRPr="006E5218">
        <w:rPr>
          <w:sz w:val="24"/>
          <w:szCs w:val="24"/>
        </w:rPr>
        <w:t>ow may be high enough to accommodate a slow slip strain rate of</w:t>
      </w:r>
      <w:r w:rsidR="00CC5F8E">
        <w:rPr>
          <w:sz w:val="24"/>
          <w:szCs w:val="24"/>
        </w:rPr>
        <w:t xml:space="preserve"> </w:t>
      </w:r>
      <w:r w:rsidR="00CC5F8E">
        <w:rPr>
          <w:sz w:val="24"/>
          <w:szCs w:val="24"/>
        </w:rPr>
        <w:sym w:font="Symbol" w:char="F07E"/>
      </w:r>
      <w:r w:rsidR="00CC5F8E">
        <w:rPr>
          <w:sz w:val="24"/>
          <w:szCs w:val="24"/>
        </w:rPr>
        <w:t xml:space="preserve"> </w:t>
      </w:r>
      <w:r w:rsidRPr="006E5218">
        <w:rPr>
          <w:sz w:val="24"/>
          <w:szCs w:val="24"/>
        </w:rPr>
        <w:t>10</w:t>
      </w:r>
      <w:r w:rsidR="00CC5F8E" w:rsidRPr="00CC5F8E">
        <w:rPr>
          <w:sz w:val="24"/>
          <w:szCs w:val="24"/>
          <w:vertAlign w:val="superscript"/>
        </w:rPr>
        <w:t>-</w:t>
      </w:r>
      <w:r w:rsidRPr="00CC5F8E">
        <w:rPr>
          <w:sz w:val="24"/>
          <w:szCs w:val="24"/>
          <w:vertAlign w:val="superscript"/>
        </w:rPr>
        <w:t>9</w:t>
      </w:r>
      <w:r w:rsidRPr="006E5218">
        <w:rPr>
          <w:sz w:val="24"/>
          <w:szCs w:val="24"/>
        </w:rPr>
        <w:t>s</w:t>
      </w:r>
      <w:r w:rsidR="00CC5F8E" w:rsidRPr="00CC5F8E">
        <w:rPr>
          <w:sz w:val="24"/>
          <w:szCs w:val="24"/>
          <w:vertAlign w:val="superscript"/>
        </w:rPr>
        <w:t>-</w:t>
      </w:r>
      <w:r w:rsidRPr="00CC5F8E">
        <w:rPr>
          <w:sz w:val="24"/>
          <w:szCs w:val="24"/>
          <w:vertAlign w:val="superscript"/>
        </w:rPr>
        <w:t>1</w:t>
      </w:r>
      <w:r w:rsidRPr="006E5218">
        <w:rPr>
          <w:sz w:val="24"/>
          <w:szCs w:val="24"/>
        </w:rPr>
        <w:t>, for</w:t>
      </w:r>
      <w:r w:rsidR="00564031">
        <w:rPr>
          <w:sz w:val="24"/>
          <w:szCs w:val="24"/>
        </w:rPr>
        <w:t xml:space="preserve"> </w:t>
      </w:r>
      <w:r w:rsidRPr="006E5218">
        <w:rPr>
          <w:sz w:val="24"/>
          <w:szCs w:val="24"/>
        </w:rPr>
        <w:t>a typical subduction thrust thickness of 30 m (Rowe &amp; Moore, 2013). They interpret</w:t>
      </w:r>
      <w:r w:rsidR="00564031">
        <w:rPr>
          <w:sz w:val="24"/>
          <w:szCs w:val="24"/>
        </w:rPr>
        <w:t xml:space="preserve"> </w:t>
      </w:r>
      <w:r w:rsidRPr="006E5218">
        <w:rPr>
          <w:sz w:val="24"/>
          <w:szCs w:val="24"/>
        </w:rPr>
        <w:t xml:space="preserve">the discordant veins as having been formed by brittle deformation caused by locally elevated </w:t>
      </w:r>
      <w:r w:rsidR="00564031">
        <w:rPr>
          <w:sz w:val="24"/>
          <w:szCs w:val="24"/>
        </w:rPr>
        <w:t>fl</w:t>
      </w:r>
      <w:r w:rsidRPr="006E5218">
        <w:rPr>
          <w:sz w:val="24"/>
          <w:szCs w:val="24"/>
        </w:rPr>
        <w:t>uid pressure. The size of the structures where brittle deformation is observed</w:t>
      </w:r>
      <w:r w:rsidR="00564031">
        <w:rPr>
          <w:sz w:val="24"/>
          <w:szCs w:val="24"/>
        </w:rPr>
        <w:t xml:space="preserve"> </w:t>
      </w:r>
      <w:r w:rsidRPr="006E5218">
        <w:rPr>
          <w:sz w:val="24"/>
          <w:szCs w:val="24"/>
        </w:rPr>
        <w:t xml:space="preserve">(meters to hundreds of meters) is compatible with the size of the </w:t>
      </w:r>
      <w:r w:rsidRPr="006E5218">
        <w:rPr>
          <w:sz w:val="24"/>
          <w:szCs w:val="24"/>
        </w:rPr>
        <w:lastRenderedPageBreak/>
        <w:t>asperity rupturing during an LFE. Tremor and slow slip may thus be a manifestation of brittle-viscous deformation in the shear zone.</w:t>
      </w:r>
    </w:p>
    <w:p w14:paraId="4D6B83E6" w14:textId="4AE44EBD" w:rsidR="00564031" w:rsidRDefault="006E5218" w:rsidP="00564031">
      <w:pPr>
        <w:ind w:firstLine="720"/>
        <w:rPr>
          <w:sz w:val="24"/>
          <w:szCs w:val="24"/>
        </w:rPr>
      </w:pPr>
      <w:r w:rsidRPr="006E5218">
        <w:rPr>
          <w:sz w:val="24"/>
          <w:szCs w:val="24"/>
        </w:rPr>
        <w:t>However, the zone with high low Poisson's ratio observed by Hyndman et al. (2015)</w:t>
      </w:r>
      <w:r w:rsidR="00564031">
        <w:rPr>
          <w:sz w:val="24"/>
          <w:szCs w:val="24"/>
        </w:rPr>
        <w:t xml:space="preserve"> </w:t>
      </w:r>
      <w:r w:rsidRPr="006E5218">
        <w:rPr>
          <w:sz w:val="24"/>
          <w:szCs w:val="24"/>
        </w:rPr>
        <w:t>has a large vertical extent (about 10 kilometers). If the whole zone is associated with</w:t>
      </w:r>
      <w:r w:rsidR="00564031">
        <w:rPr>
          <w:sz w:val="24"/>
          <w:szCs w:val="24"/>
        </w:rPr>
        <w:t xml:space="preserve"> </w:t>
      </w:r>
      <w:r w:rsidRPr="006E5218">
        <w:rPr>
          <w:sz w:val="24"/>
          <w:szCs w:val="24"/>
        </w:rPr>
        <w:t xml:space="preserve">quartz deposition and tectonic tremor generation, we should also observe a large vertical distribution of the source of the tremor. Kao et al. (2006) have used a </w:t>
      </w:r>
      <w:del w:id="11" w:author="Kenneth C. Creager" w:date="2020-05-28T12:49:00Z">
        <w:r w:rsidRPr="006E5218" w:rsidDel="00A008B1">
          <w:rPr>
            <w:sz w:val="24"/>
            <w:szCs w:val="24"/>
          </w:rPr>
          <w:delText xml:space="preserve">Source </w:delText>
        </w:r>
      </w:del>
      <w:r w:rsidRPr="006E5218">
        <w:rPr>
          <w:sz w:val="24"/>
          <w:szCs w:val="24"/>
        </w:rPr>
        <w:t>Source</w:t>
      </w:r>
      <w:r w:rsidR="00564031">
        <w:rPr>
          <w:sz w:val="24"/>
          <w:szCs w:val="24"/>
        </w:rPr>
        <w:t xml:space="preserve"> </w:t>
      </w:r>
      <w:r w:rsidRPr="006E5218">
        <w:rPr>
          <w:sz w:val="24"/>
          <w:szCs w:val="24"/>
        </w:rPr>
        <w:t>Scanning Algorithm to detect and locate tremor, and have indeed located tremor in the</w:t>
      </w:r>
      <w:r w:rsidR="00564031">
        <w:rPr>
          <w:sz w:val="24"/>
          <w:szCs w:val="24"/>
        </w:rPr>
        <w:t xml:space="preserve"> </w:t>
      </w:r>
      <w:r w:rsidRPr="006E5218">
        <w:rPr>
          <w:sz w:val="24"/>
          <w:szCs w:val="24"/>
        </w:rPr>
        <w:t>continental crust, with a wide depth range of over 40 km. They noted that this wide depth</w:t>
      </w:r>
      <w:r w:rsidR="00564031">
        <w:rPr>
          <w:sz w:val="24"/>
          <w:szCs w:val="24"/>
        </w:rPr>
        <w:t xml:space="preserve"> </w:t>
      </w:r>
      <w:r w:rsidRPr="006E5218">
        <w:rPr>
          <w:sz w:val="24"/>
          <w:szCs w:val="24"/>
        </w:rPr>
        <w:t>range could not arise from either analysis uncertainties or a systematic bias in the velocity model they used. A follow-up study by Kao et al. (2009) gave a thickness of the</w:t>
      </w:r>
      <w:r w:rsidR="00564031">
        <w:rPr>
          <w:sz w:val="24"/>
          <w:szCs w:val="24"/>
        </w:rPr>
        <w:t xml:space="preserve"> </w:t>
      </w:r>
      <w:r w:rsidRPr="006E5218">
        <w:rPr>
          <w:sz w:val="24"/>
          <w:szCs w:val="24"/>
        </w:rPr>
        <w:t>tremor zone of 5-10 km. This depth range is inconsistent with the depth of the LFEs,</w:t>
      </w:r>
      <w:r w:rsidR="00564031">
        <w:rPr>
          <w:sz w:val="24"/>
          <w:szCs w:val="24"/>
        </w:rPr>
        <w:t xml:space="preserve"> </w:t>
      </w:r>
      <w:r w:rsidRPr="006E5218">
        <w:rPr>
          <w:sz w:val="24"/>
          <w:szCs w:val="24"/>
        </w:rPr>
        <w:t>which have been located on a thin band at or near the plate interface with a rupture mechanism that corresponds to the thrust dip angle (Ide et al., 2007). Further study is thus</w:t>
      </w:r>
      <w:r w:rsidR="00564031">
        <w:rPr>
          <w:sz w:val="24"/>
          <w:szCs w:val="24"/>
        </w:rPr>
        <w:t xml:space="preserve"> </w:t>
      </w:r>
      <w:r w:rsidRPr="006E5218">
        <w:rPr>
          <w:sz w:val="24"/>
          <w:szCs w:val="24"/>
        </w:rPr>
        <w:t xml:space="preserve">needed to narrow the uncertainty on the depth of the source of the </w:t>
      </w:r>
      <w:proofErr w:type="gramStart"/>
      <w:r w:rsidRPr="006E5218">
        <w:rPr>
          <w:sz w:val="24"/>
          <w:szCs w:val="24"/>
        </w:rPr>
        <w:t>tremor, and</w:t>
      </w:r>
      <w:proofErr w:type="gramEnd"/>
      <w:r w:rsidRPr="006E5218">
        <w:rPr>
          <w:sz w:val="24"/>
          <w:szCs w:val="24"/>
        </w:rPr>
        <w:t xml:space="preserve"> verify</w:t>
      </w:r>
      <w:r w:rsidR="00564031">
        <w:rPr>
          <w:sz w:val="24"/>
          <w:szCs w:val="24"/>
        </w:rPr>
        <w:t xml:space="preserve"> </w:t>
      </w:r>
      <w:r w:rsidRPr="006E5218">
        <w:rPr>
          <w:sz w:val="24"/>
          <w:szCs w:val="24"/>
        </w:rPr>
        <w:t>whether tremor could occur in a wider zone than LFEs.</w:t>
      </w:r>
    </w:p>
    <w:p w14:paraId="5B6030A1" w14:textId="77777777" w:rsidR="00564031" w:rsidRDefault="006E5218" w:rsidP="00564031">
      <w:pPr>
        <w:ind w:firstLine="720"/>
        <w:rPr>
          <w:sz w:val="24"/>
          <w:szCs w:val="24"/>
        </w:rPr>
      </w:pPr>
      <w:r w:rsidRPr="006E5218">
        <w:rPr>
          <w:sz w:val="24"/>
          <w:szCs w:val="24"/>
        </w:rPr>
        <w:t>Several methods have been developed to detect and locate tectonic tremor or LFEs</w:t>
      </w:r>
      <w:r w:rsidR="00564031">
        <w:rPr>
          <w:sz w:val="24"/>
          <w:szCs w:val="24"/>
        </w:rPr>
        <w:t xml:space="preserve"> </w:t>
      </w:r>
      <w:r w:rsidRPr="006E5218">
        <w:rPr>
          <w:sz w:val="24"/>
          <w:szCs w:val="24"/>
        </w:rPr>
        <w:t xml:space="preserve">using the cross correlation of seismic signals. The main idea is to </w:t>
      </w:r>
      <w:r w:rsidR="00564031">
        <w:rPr>
          <w:sz w:val="24"/>
          <w:szCs w:val="24"/>
        </w:rPr>
        <w:t>fi</w:t>
      </w:r>
      <w:r w:rsidRPr="006E5218">
        <w:rPr>
          <w:sz w:val="24"/>
          <w:szCs w:val="24"/>
        </w:rPr>
        <w:t>nd similar waveforms</w:t>
      </w:r>
      <w:r w:rsidR="00564031">
        <w:rPr>
          <w:sz w:val="24"/>
          <w:szCs w:val="24"/>
        </w:rPr>
        <w:t xml:space="preserve"> </w:t>
      </w:r>
      <w:r w:rsidRPr="006E5218">
        <w:rPr>
          <w:sz w:val="24"/>
          <w:szCs w:val="24"/>
        </w:rPr>
        <w:t>in two di</w:t>
      </w:r>
      <w:r w:rsidR="00564031">
        <w:rPr>
          <w:sz w:val="24"/>
          <w:szCs w:val="24"/>
        </w:rPr>
        <w:t>ff</w:t>
      </w:r>
      <w:r w:rsidRPr="006E5218">
        <w:rPr>
          <w:sz w:val="24"/>
          <w:szCs w:val="24"/>
        </w:rPr>
        <w:t>erent seismic signals, which could correspond to a single tremor or LFE recorded</w:t>
      </w:r>
      <w:r w:rsidR="00564031">
        <w:rPr>
          <w:sz w:val="24"/>
          <w:szCs w:val="24"/>
        </w:rPr>
        <w:t xml:space="preserve"> </w:t>
      </w:r>
      <w:r w:rsidRPr="006E5218">
        <w:rPr>
          <w:sz w:val="24"/>
          <w:szCs w:val="24"/>
        </w:rPr>
        <w:t>at two di</w:t>
      </w:r>
      <w:r w:rsidR="00564031">
        <w:rPr>
          <w:sz w:val="24"/>
          <w:szCs w:val="24"/>
        </w:rPr>
        <w:t>ff</w:t>
      </w:r>
      <w:r w:rsidRPr="006E5218">
        <w:rPr>
          <w:sz w:val="24"/>
          <w:szCs w:val="24"/>
        </w:rPr>
        <w:t>erent stations, or two di</w:t>
      </w:r>
      <w:r w:rsidR="00564031">
        <w:rPr>
          <w:sz w:val="24"/>
          <w:szCs w:val="24"/>
        </w:rPr>
        <w:t>ff</w:t>
      </w:r>
      <w:r w:rsidRPr="006E5218">
        <w:rPr>
          <w:sz w:val="24"/>
          <w:szCs w:val="24"/>
        </w:rPr>
        <w:t>erent tremors or LFEs with the same source location but occurring at two di</w:t>
      </w:r>
      <w:r w:rsidR="00564031">
        <w:rPr>
          <w:sz w:val="24"/>
          <w:szCs w:val="24"/>
        </w:rPr>
        <w:t>ff</w:t>
      </w:r>
      <w:r w:rsidRPr="006E5218">
        <w:rPr>
          <w:sz w:val="24"/>
          <w:szCs w:val="24"/>
        </w:rPr>
        <w:t xml:space="preserve">erent times and recorded by the same station. A </w:t>
      </w:r>
      <w:r w:rsidR="00564031">
        <w:rPr>
          <w:sz w:val="24"/>
          <w:szCs w:val="24"/>
        </w:rPr>
        <w:t>fi</w:t>
      </w:r>
      <w:r w:rsidRPr="006E5218">
        <w:rPr>
          <w:sz w:val="24"/>
          <w:szCs w:val="24"/>
        </w:rPr>
        <w:t>rst method</w:t>
      </w:r>
      <w:r w:rsidR="00564031">
        <w:rPr>
          <w:sz w:val="24"/>
          <w:szCs w:val="24"/>
        </w:rPr>
        <w:t xml:space="preserve"> </w:t>
      </w:r>
      <w:r w:rsidRPr="006E5218">
        <w:rPr>
          <w:sz w:val="24"/>
          <w:szCs w:val="24"/>
        </w:rPr>
        <w:t>consists in comparing the envelopes of seismograms at di</w:t>
      </w:r>
      <w:r w:rsidR="00564031">
        <w:rPr>
          <w:sz w:val="24"/>
          <w:szCs w:val="24"/>
        </w:rPr>
        <w:t>ff</w:t>
      </w:r>
      <w:r w:rsidRPr="006E5218">
        <w:rPr>
          <w:sz w:val="24"/>
          <w:szCs w:val="24"/>
        </w:rPr>
        <w:t>erent stations (</w:t>
      </w:r>
      <w:proofErr w:type="spellStart"/>
      <w:r w:rsidRPr="006E5218">
        <w:rPr>
          <w:sz w:val="24"/>
          <w:szCs w:val="24"/>
        </w:rPr>
        <w:t>Obara</w:t>
      </w:r>
      <w:proofErr w:type="spellEnd"/>
      <w:r w:rsidRPr="006E5218">
        <w:rPr>
          <w:sz w:val="24"/>
          <w:szCs w:val="24"/>
        </w:rPr>
        <w:t>, 2002;</w:t>
      </w:r>
      <w:r w:rsidR="00564031">
        <w:rPr>
          <w:sz w:val="24"/>
          <w:szCs w:val="24"/>
        </w:rPr>
        <w:t xml:space="preserve"> </w:t>
      </w:r>
      <w:r w:rsidRPr="006E5218">
        <w:rPr>
          <w:sz w:val="24"/>
          <w:szCs w:val="24"/>
        </w:rPr>
        <w:t>Wech &amp; Creager, 2008), or directly the seismograms at di</w:t>
      </w:r>
      <w:r w:rsidR="00564031">
        <w:rPr>
          <w:sz w:val="24"/>
          <w:szCs w:val="24"/>
        </w:rPr>
        <w:t>ff</w:t>
      </w:r>
      <w:r w:rsidRPr="006E5218">
        <w:rPr>
          <w:sz w:val="24"/>
          <w:szCs w:val="24"/>
        </w:rPr>
        <w:t>erent stations (Rubin &amp; Armbruster, 2013). For instance, Wech and Creager (2008) computed the cross correlations</w:t>
      </w:r>
      <w:r w:rsidR="00564031">
        <w:rPr>
          <w:sz w:val="24"/>
          <w:szCs w:val="24"/>
        </w:rPr>
        <w:t xml:space="preserve"> </w:t>
      </w:r>
      <w:r w:rsidRPr="006E5218">
        <w:rPr>
          <w:sz w:val="24"/>
          <w:szCs w:val="24"/>
        </w:rPr>
        <w:t>of envelope seismograms for a set of 20 stations in western Washington and southern Vancouver Island. Then, they performed a grid search over all possible source locations to</w:t>
      </w:r>
      <w:r w:rsidR="00564031">
        <w:rPr>
          <w:sz w:val="24"/>
          <w:szCs w:val="24"/>
        </w:rPr>
        <w:t xml:space="preserve"> </w:t>
      </w:r>
      <w:r w:rsidRPr="006E5218">
        <w:rPr>
          <w:sz w:val="24"/>
          <w:szCs w:val="24"/>
        </w:rPr>
        <w:t>determine which one minimizes the di</w:t>
      </w:r>
      <w:r w:rsidR="00564031">
        <w:rPr>
          <w:sz w:val="24"/>
          <w:szCs w:val="24"/>
        </w:rPr>
        <w:t>ff</w:t>
      </w:r>
      <w:r w:rsidRPr="006E5218">
        <w:rPr>
          <w:sz w:val="24"/>
          <w:szCs w:val="24"/>
        </w:rPr>
        <w:t>erence between the maximum cross correlation</w:t>
      </w:r>
      <w:r w:rsidR="00564031">
        <w:rPr>
          <w:sz w:val="24"/>
          <w:szCs w:val="24"/>
        </w:rPr>
        <w:t xml:space="preserve"> </w:t>
      </w:r>
      <w:r w:rsidRPr="006E5218">
        <w:rPr>
          <w:sz w:val="24"/>
          <w:szCs w:val="24"/>
        </w:rPr>
        <w:t>and the value of the correlogram at the lag time corresponding to the S-wave travel time</w:t>
      </w:r>
      <w:r w:rsidR="00564031">
        <w:rPr>
          <w:sz w:val="24"/>
          <w:szCs w:val="24"/>
        </w:rPr>
        <w:t xml:space="preserve"> </w:t>
      </w:r>
      <w:r w:rsidRPr="006E5218">
        <w:rPr>
          <w:sz w:val="24"/>
          <w:szCs w:val="24"/>
        </w:rPr>
        <w:t>di</w:t>
      </w:r>
      <w:r w:rsidR="00564031">
        <w:rPr>
          <w:sz w:val="24"/>
          <w:szCs w:val="24"/>
        </w:rPr>
        <w:t>ff</w:t>
      </w:r>
      <w:r w:rsidRPr="006E5218">
        <w:rPr>
          <w:sz w:val="24"/>
          <w:szCs w:val="24"/>
        </w:rPr>
        <w:t>erence between two stations.</w:t>
      </w:r>
    </w:p>
    <w:p w14:paraId="2E2C3077" w14:textId="77777777" w:rsidR="00564031" w:rsidRDefault="006E5218" w:rsidP="00564031">
      <w:pPr>
        <w:ind w:firstLine="720"/>
        <w:rPr>
          <w:sz w:val="24"/>
          <w:szCs w:val="24"/>
        </w:rPr>
      </w:pPr>
      <w:r w:rsidRPr="006E5218">
        <w:rPr>
          <w:sz w:val="24"/>
          <w:szCs w:val="24"/>
        </w:rPr>
        <w:t>A second method is based on the assumption that repeating tremor or LFEs with</w:t>
      </w:r>
      <w:r w:rsidR="00564031">
        <w:rPr>
          <w:sz w:val="24"/>
          <w:szCs w:val="24"/>
        </w:rPr>
        <w:t xml:space="preserve"> </w:t>
      </w:r>
      <w:r w:rsidRPr="006E5218">
        <w:rPr>
          <w:sz w:val="24"/>
          <w:szCs w:val="24"/>
        </w:rPr>
        <w:t>sources located nearby in space will have similar waveforms (Bostock et al., 2012; Royer</w:t>
      </w:r>
      <w:r w:rsidR="00564031">
        <w:rPr>
          <w:sz w:val="24"/>
          <w:szCs w:val="24"/>
        </w:rPr>
        <w:t xml:space="preserve"> </w:t>
      </w:r>
      <w:r w:rsidRPr="006E5218">
        <w:rPr>
          <w:sz w:val="24"/>
          <w:szCs w:val="24"/>
        </w:rPr>
        <w:t>&amp; Rostock, 2014; Shelly et al., 2006, 2007). For instance, Bostock et al. (2012) looked</w:t>
      </w:r>
      <w:r w:rsidR="00564031">
        <w:rPr>
          <w:sz w:val="24"/>
          <w:szCs w:val="24"/>
        </w:rPr>
        <w:t xml:space="preserve"> </w:t>
      </w:r>
      <w:r w:rsidRPr="006E5218">
        <w:rPr>
          <w:sz w:val="24"/>
          <w:szCs w:val="24"/>
        </w:rPr>
        <w:t>for LFEs by computing autocorrelations of 6-second long windows for each component</w:t>
      </w:r>
      <w:r w:rsidR="00564031">
        <w:rPr>
          <w:sz w:val="24"/>
          <w:szCs w:val="24"/>
        </w:rPr>
        <w:t xml:space="preserve"> </w:t>
      </w:r>
      <w:r w:rsidRPr="006E5218">
        <w:rPr>
          <w:sz w:val="24"/>
          <w:szCs w:val="24"/>
        </w:rPr>
        <w:t>of 7 stations in Vancouver Island. They then classi</w:t>
      </w:r>
      <w:r w:rsidR="00564031">
        <w:rPr>
          <w:sz w:val="24"/>
          <w:szCs w:val="24"/>
        </w:rPr>
        <w:t>fi</w:t>
      </w:r>
      <w:r w:rsidRPr="006E5218">
        <w:rPr>
          <w:sz w:val="24"/>
          <w:szCs w:val="24"/>
        </w:rPr>
        <w:t>ed their LFE detections into 140 families. By stacking all waveforms of a given family, they obtained an LFE template for</w:t>
      </w:r>
      <w:r w:rsidR="00564031">
        <w:rPr>
          <w:sz w:val="24"/>
          <w:szCs w:val="24"/>
        </w:rPr>
        <w:t xml:space="preserve"> </w:t>
      </w:r>
      <w:r w:rsidRPr="006E5218">
        <w:rPr>
          <w:sz w:val="24"/>
          <w:szCs w:val="24"/>
        </w:rPr>
        <w:t>each family. They extended their templates by adding more stations and computing cross</w:t>
      </w:r>
      <w:r w:rsidR="00564031">
        <w:rPr>
          <w:sz w:val="24"/>
          <w:szCs w:val="24"/>
        </w:rPr>
        <w:t xml:space="preserve"> </w:t>
      </w:r>
      <w:r w:rsidRPr="006E5218">
        <w:rPr>
          <w:sz w:val="24"/>
          <w:szCs w:val="24"/>
        </w:rPr>
        <w:t>correlations between station data and template waveforms. They used P- and S-</w:t>
      </w:r>
      <w:proofErr w:type="spellStart"/>
      <w:r w:rsidRPr="006E5218">
        <w:rPr>
          <w:sz w:val="24"/>
          <w:szCs w:val="24"/>
        </w:rPr>
        <w:t>traveltime</w:t>
      </w:r>
      <w:proofErr w:type="spellEnd"/>
      <w:r w:rsidR="00564031">
        <w:rPr>
          <w:sz w:val="24"/>
          <w:szCs w:val="24"/>
        </w:rPr>
        <w:t xml:space="preserve"> </w:t>
      </w:r>
      <w:r w:rsidRPr="006E5218">
        <w:rPr>
          <w:sz w:val="24"/>
          <w:szCs w:val="24"/>
        </w:rPr>
        <w:t xml:space="preserve">picks to obtain </w:t>
      </w:r>
      <w:proofErr w:type="gramStart"/>
      <w:r w:rsidRPr="006E5218">
        <w:rPr>
          <w:sz w:val="24"/>
          <w:szCs w:val="24"/>
        </w:rPr>
        <w:t>an</w:t>
      </w:r>
      <w:proofErr w:type="gramEnd"/>
      <w:r w:rsidRPr="006E5218">
        <w:rPr>
          <w:sz w:val="24"/>
          <w:szCs w:val="24"/>
        </w:rPr>
        <w:t xml:space="preserve"> hypocenter for each LFE template. By observing the polarizations</w:t>
      </w:r>
      <w:r w:rsidR="00564031">
        <w:rPr>
          <w:sz w:val="24"/>
          <w:szCs w:val="24"/>
        </w:rPr>
        <w:t xml:space="preserve"> </w:t>
      </w:r>
      <w:r w:rsidRPr="006E5218">
        <w:rPr>
          <w:sz w:val="24"/>
          <w:szCs w:val="24"/>
        </w:rPr>
        <w:t>of the P- and S-waveforms of the LFE templates, they computed focal mechanisms and</w:t>
      </w:r>
      <w:r w:rsidR="00564031">
        <w:rPr>
          <w:sz w:val="24"/>
          <w:szCs w:val="24"/>
        </w:rPr>
        <w:t xml:space="preserve"> </w:t>
      </w:r>
      <w:r w:rsidRPr="006E5218">
        <w:rPr>
          <w:sz w:val="24"/>
          <w:szCs w:val="24"/>
        </w:rPr>
        <w:t xml:space="preserve">obtained a mixture of strike slip and thrust mechanisms, corresponding to a compressive stress </w:t>
      </w:r>
      <w:r w:rsidR="00564031">
        <w:rPr>
          <w:sz w:val="24"/>
          <w:szCs w:val="24"/>
        </w:rPr>
        <w:t>fi</w:t>
      </w:r>
      <w:r w:rsidRPr="006E5218">
        <w:rPr>
          <w:sz w:val="24"/>
          <w:szCs w:val="24"/>
        </w:rPr>
        <w:t>eld consistent with thrust faulting parallel to the plate interface. Further study</w:t>
      </w:r>
      <w:r w:rsidR="00564031">
        <w:rPr>
          <w:sz w:val="24"/>
          <w:szCs w:val="24"/>
        </w:rPr>
        <w:t xml:space="preserve"> </w:t>
      </w:r>
      <w:r w:rsidRPr="006E5218">
        <w:rPr>
          <w:sz w:val="24"/>
          <w:szCs w:val="24"/>
        </w:rPr>
        <w:t>showed that the average double couple solution is generally consistent with shallow thrusting in the direction of plate motion (Royer &amp; Rostock, 2014).</w:t>
      </w:r>
    </w:p>
    <w:p w14:paraId="6D9FD08A" w14:textId="77777777" w:rsidR="00564031" w:rsidRDefault="006E5218" w:rsidP="00564031">
      <w:pPr>
        <w:ind w:firstLine="720"/>
        <w:rPr>
          <w:sz w:val="24"/>
          <w:szCs w:val="24"/>
        </w:rPr>
      </w:pPr>
      <w:r w:rsidRPr="006E5218">
        <w:rPr>
          <w:sz w:val="24"/>
          <w:szCs w:val="24"/>
        </w:rPr>
        <w:t>Finally, a third method uses seismograms recorded across small-aperture arrays (Ghosh</w:t>
      </w:r>
      <w:r w:rsidR="00564031">
        <w:rPr>
          <w:sz w:val="24"/>
          <w:szCs w:val="24"/>
        </w:rPr>
        <w:t xml:space="preserve"> </w:t>
      </w:r>
      <w:r w:rsidRPr="00564031">
        <w:rPr>
          <w:sz w:val="24"/>
          <w:szCs w:val="24"/>
        </w:rPr>
        <w:t xml:space="preserve">et al., 2010; La Rocca et al., 2009). </w:t>
      </w:r>
      <w:r w:rsidRPr="00E62E5A">
        <w:rPr>
          <w:sz w:val="24"/>
          <w:szCs w:val="24"/>
        </w:rPr>
        <w:t xml:space="preserve">For instance, La Rocca et al. </w:t>
      </w:r>
      <w:r w:rsidRPr="006E5218">
        <w:rPr>
          <w:sz w:val="24"/>
          <w:szCs w:val="24"/>
        </w:rPr>
        <w:t xml:space="preserve">(2009) stacked seismograms over all stations of the array for each component, and for three arrays in Cascadia. They then computed the cross correlation between the horizontal and the vertical </w:t>
      </w:r>
      <w:proofErr w:type="gramStart"/>
      <w:r w:rsidRPr="006E5218">
        <w:rPr>
          <w:sz w:val="24"/>
          <w:szCs w:val="24"/>
        </w:rPr>
        <w:t>component, and</w:t>
      </w:r>
      <w:proofErr w:type="gramEnd"/>
      <w:r w:rsidRPr="006E5218">
        <w:rPr>
          <w:sz w:val="24"/>
          <w:szCs w:val="24"/>
        </w:rPr>
        <w:t xml:space="preserve"> found a distinct and persistent peak at a positive lag time, corresponding to the time between P-wave arrival on the vertical channel and S-wave arrival</w:t>
      </w:r>
      <w:r w:rsidR="00564031">
        <w:rPr>
          <w:sz w:val="24"/>
          <w:szCs w:val="24"/>
        </w:rPr>
        <w:t xml:space="preserve"> </w:t>
      </w:r>
      <w:r w:rsidRPr="006E5218">
        <w:rPr>
          <w:sz w:val="24"/>
          <w:szCs w:val="24"/>
        </w:rPr>
        <w:t xml:space="preserve">on the horizontal channels. Using a standard layered Earth model, and horizontal slowness estimated from array analysis, they computed the </w:t>
      </w:r>
      <w:r w:rsidRPr="006E5218">
        <w:rPr>
          <w:sz w:val="24"/>
          <w:szCs w:val="24"/>
        </w:rPr>
        <w:lastRenderedPageBreak/>
        <w:t>depths of the tremor sources. They</w:t>
      </w:r>
      <w:r w:rsidR="00564031">
        <w:rPr>
          <w:sz w:val="24"/>
          <w:szCs w:val="24"/>
        </w:rPr>
        <w:t xml:space="preserve"> </w:t>
      </w:r>
      <w:r w:rsidRPr="006E5218">
        <w:rPr>
          <w:sz w:val="24"/>
          <w:szCs w:val="24"/>
        </w:rPr>
        <w:t>located the sources near or at the plate interface, with a much better depth resolution</w:t>
      </w:r>
      <w:r w:rsidR="00564031">
        <w:rPr>
          <w:sz w:val="24"/>
          <w:szCs w:val="24"/>
        </w:rPr>
        <w:t xml:space="preserve"> </w:t>
      </w:r>
      <w:r w:rsidRPr="006E5218">
        <w:rPr>
          <w:sz w:val="24"/>
          <w:szCs w:val="24"/>
        </w:rPr>
        <w:t>than previous methods based on seismic signal envelopes, source scanning algorithm, or</w:t>
      </w:r>
      <w:r w:rsidR="00564031">
        <w:rPr>
          <w:sz w:val="24"/>
          <w:szCs w:val="24"/>
        </w:rPr>
        <w:t xml:space="preserve"> </w:t>
      </w:r>
      <w:r w:rsidRPr="006E5218">
        <w:rPr>
          <w:sz w:val="24"/>
          <w:szCs w:val="24"/>
        </w:rPr>
        <w:t>small-aperture arrays. They concluded that at least some of the tremor consisted in the</w:t>
      </w:r>
      <w:r w:rsidR="00564031">
        <w:rPr>
          <w:sz w:val="24"/>
          <w:szCs w:val="24"/>
        </w:rPr>
        <w:t xml:space="preserve"> </w:t>
      </w:r>
      <w:r w:rsidRPr="006E5218">
        <w:rPr>
          <w:sz w:val="24"/>
          <w:szCs w:val="24"/>
        </w:rPr>
        <w:t>repetition of LFEs as was the case in Shikoku. A drawback of the method was that it</w:t>
      </w:r>
      <w:r w:rsidR="00564031">
        <w:rPr>
          <w:sz w:val="24"/>
          <w:szCs w:val="24"/>
        </w:rPr>
        <w:t xml:space="preserve"> </w:t>
      </w:r>
      <w:r w:rsidRPr="006E5218">
        <w:rPr>
          <w:sz w:val="24"/>
          <w:szCs w:val="24"/>
        </w:rPr>
        <w:t xml:space="preserve">could be applied only to tremor located beneath an </w:t>
      </w:r>
      <w:proofErr w:type="gramStart"/>
      <w:r w:rsidRPr="006E5218">
        <w:rPr>
          <w:sz w:val="24"/>
          <w:szCs w:val="24"/>
        </w:rPr>
        <w:t>array, and</w:t>
      </w:r>
      <w:proofErr w:type="gramEnd"/>
      <w:r w:rsidRPr="006E5218">
        <w:rPr>
          <w:sz w:val="24"/>
          <w:szCs w:val="24"/>
        </w:rPr>
        <w:t xml:space="preserve"> coming from only one place</w:t>
      </w:r>
      <w:r w:rsidR="00564031">
        <w:rPr>
          <w:sz w:val="24"/>
          <w:szCs w:val="24"/>
        </w:rPr>
        <w:t xml:space="preserve"> </w:t>
      </w:r>
      <w:r w:rsidRPr="006E5218">
        <w:rPr>
          <w:sz w:val="24"/>
          <w:szCs w:val="24"/>
        </w:rPr>
        <w:t>for an extended period of time.</w:t>
      </w:r>
    </w:p>
    <w:p w14:paraId="62A89A53" w14:textId="5B51890F" w:rsidR="002F3B11" w:rsidRDefault="006E5218" w:rsidP="00E62E5A">
      <w:pPr>
        <w:autoSpaceDE w:val="0"/>
        <w:autoSpaceDN w:val="0"/>
        <w:adjustRightInd w:val="0"/>
        <w:ind w:firstLine="720"/>
        <w:rPr>
          <w:rFonts w:eastAsiaTheme="minorHAnsi"/>
          <w:sz w:val="24"/>
          <w:szCs w:val="24"/>
        </w:rPr>
      </w:pPr>
      <w:r w:rsidRPr="006E5218">
        <w:rPr>
          <w:sz w:val="24"/>
          <w:szCs w:val="24"/>
        </w:rPr>
        <w:t>In this study, we extend on the method used by La Rocca et al. (2009) using the</w:t>
      </w:r>
      <w:r w:rsidR="00564031">
        <w:rPr>
          <w:sz w:val="24"/>
          <w:szCs w:val="24"/>
        </w:rPr>
        <w:t xml:space="preserve"> </w:t>
      </w:r>
      <w:r w:rsidRPr="006E5218">
        <w:rPr>
          <w:sz w:val="24"/>
          <w:szCs w:val="24"/>
        </w:rPr>
        <w:t xml:space="preserve">cross correlation between horizontal and vertical components of seismic </w:t>
      </w:r>
      <w:r w:rsidRPr="00564031">
        <w:rPr>
          <w:sz w:val="24"/>
          <w:szCs w:val="24"/>
        </w:rPr>
        <w:t>recordings to es</w:t>
      </w:r>
      <w:r w:rsidRPr="00564031">
        <w:rPr>
          <w:rFonts w:eastAsiaTheme="minorHAnsi"/>
          <w:color w:val="000000"/>
          <w:sz w:val="24"/>
          <w:szCs w:val="24"/>
        </w:rPr>
        <w:t xml:space="preserve">timate the depth of the source of </w:t>
      </w:r>
      <w:r w:rsidR="00564031" w:rsidRPr="00564031">
        <w:rPr>
          <w:rFonts w:eastAsiaTheme="minorHAnsi"/>
          <w:sz w:val="24"/>
          <w:szCs w:val="24"/>
        </w:rPr>
        <w:t>the tectonic tremor, and the depth extent of the region from which tremor originates.</w:t>
      </w:r>
    </w:p>
    <w:p w14:paraId="6203E87A" w14:textId="016B7C45" w:rsidR="00CC5F8E" w:rsidRDefault="00CC5F8E" w:rsidP="00CC5F8E">
      <w:pPr>
        <w:autoSpaceDE w:val="0"/>
        <w:autoSpaceDN w:val="0"/>
        <w:adjustRightInd w:val="0"/>
        <w:ind w:firstLine="720"/>
        <w:jc w:val="center"/>
        <w:rPr>
          <w:rFonts w:eastAsiaTheme="minorHAnsi"/>
          <w:sz w:val="24"/>
          <w:szCs w:val="24"/>
        </w:rPr>
      </w:pPr>
      <w:r>
        <w:rPr>
          <w:rFonts w:eastAsiaTheme="minorHAnsi"/>
          <w:noProof/>
          <w:sz w:val="24"/>
          <w:szCs w:val="24"/>
        </w:rPr>
        <w:drawing>
          <wp:inline distT="0" distB="0" distL="0" distR="0" wp14:anchorId="3572FE9F" wp14:editId="3861223E">
            <wp:extent cx="5812570" cy="4868333"/>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rays_location.jpg"/>
                    <pic:cNvPicPr/>
                  </pic:nvPicPr>
                  <pic:blipFill rotWithShape="1">
                    <a:blip r:embed="rId12"/>
                    <a:srcRect t="31996" b="8846"/>
                    <a:stretch/>
                  </pic:blipFill>
                  <pic:spPr bwMode="auto">
                    <a:xfrm>
                      <a:off x="0" y="0"/>
                      <a:ext cx="5812790" cy="4868517"/>
                    </a:xfrm>
                    <a:prstGeom prst="rect">
                      <a:avLst/>
                    </a:prstGeom>
                    <a:ln>
                      <a:noFill/>
                    </a:ln>
                    <a:extLst>
                      <a:ext uri="{53640926-AAD7-44D8-BBD7-CCE9431645EC}">
                        <a14:shadowObscured xmlns:a14="http://schemas.microsoft.com/office/drawing/2010/main"/>
                      </a:ext>
                    </a:extLst>
                  </pic:spPr>
                </pic:pic>
              </a:graphicData>
            </a:graphic>
          </wp:inline>
        </w:drawing>
      </w:r>
    </w:p>
    <w:p w14:paraId="138B0B15" w14:textId="3E971126" w:rsidR="00CC5F8E" w:rsidRPr="00CC5F8E" w:rsidRDefault="00CC5F8E" w:rsidP="00CC5F8E">
      <w:pPr>
        <w:autoSpaceDE w:val="0"/>
        <w:autoSpaceDN w:val="0"/>
        <w:adjustRightInd w:val="0"/>
        <w:rPr>
          <w:rFonts w:eastAsiaTheme="minorHAnsi"/>
          <w:sz w:val="24"/>
          <w:szCs w:val="24"/>
        </w:rPr>
      </w:pPr>
      <w:r w:rsidRPr="00CC5F8E">
        <w:rPr>
          <w:b/>
          <w:sz w:val="24"/>
          <w:szCs w:val="24"/>
        </w:rPr>
        <w:t>Figure 1</w:t>
      </w:r>
      <w:r w:rsidRPr="00CC5F8E">
        <w:rPr>
          <w:sz w:val="24"/>
          <w:szCs w:val="24"/>
        </w:rPr>
        <w:t xml:space="preserve">. </w:t>
      </w:r>
      <w:r w:rsidRPr="00CC5F8E">
        <w:rPr>
          <w:rFonts w:eastAsiaTheme="minorHAnsi"/>
          <w:sz w:val="24"/>
          <w:szCs w:val="24"/>
        </w:rPr>
        <w:t xml:space="preserve">Map showing the location of the eight arrays (red </w:t>
      </w:r>
      <w:del w:id="12" w:author="Kenneth C. Creager" w:date="2020-05-28T12:49:00Z">
        <w:r w:rsidRPr="00CC5F8E" w:rsidDel="00A008B1">
          <w:rPr>
            <w:rFonts w:eastAsiaTheme="minorHAnsi"/>
            <w:sz w:val="24"/>
            <w:szCs w:val="24"/>
          </w:rPr>
          <w:delText>dots</w:delText>
        </w:r>
      </w:del>
      <w:ins w:id="13" w:author="Kenneth C. Creager" w:date="2020-05-28T12:49:00Z">
        <w:r w:rsidR="00A008B1">
          <w:rPr>
            <w:rFonts w:eastAsiaTheme="minorHAnsi"/>
            <w:sz w:val="24"/>
            <w:szCs w:val="24"/>
          </w:rPr>
          <w:t>triangles</w:t>
        </w:r>
      </w:ins>
      <w:r w:rsidRPr="00CC5F8E">
        <w:rPr>
          <w:rFonts w:eastAsiaTheme="minorHAnsi"/>
          <w:sz w:val="24"/>
          <w:szCs w:val="24"/>
        </w:rPr>
        <w:t>) used in this study. Grey dots are the locations of the source of the tremor recorded by the arrays. Inset shows the study area with the box marking the area covered in the main map. Contour lines represent a model of the depth of the plate interface (McCrory et al., 2006).</w:t>
      </w:r>
    </w:p>
    <w:p w14:paraId="5A16F0D8" w14:textId="59D51F21" w:rsidR="002F3B11" w:rsidRDefault="002F3B11" w:rsidP="00E62E5A">
      <w:pPr>
        <w:pStyle w:val="Heading-Main"/>
      </w:pPr>
      <w:r>
        <w:t xml:space="preserve">2 </w:t>
      </w:r>
      <w:r w:rsidR="00E62E5A">
        <w:t>Data</w:t>
      </w:r>
    </w:p>
    <w:p w14:paraId="60180B87" w14:textId="59BD778D" w:rsidR="00E62E5A" w:rsidRPr="00E62E5A" w:rsidRDefault="00E62E5A" w:rsidP="007B2EBF">
      <w:pPr>
        <w:autoSpaceDE w:val="0"/>
        <w:autoSpaceDN w:val="0"/>
        <w:adjustRightInd w:val="0"/>
        <w:ind w:firstLine="720"/>
        <w:rPr>
          <w:rFonts w:eastAsiaTheme="minorHAnsi"/>
          <w:sz w:val="24"/>
          <w:szCs w:val="24"/>
        </w:rPr>
      </w:pPr>
      <w:r w:rsidRPr="00E62E5A">
        <w:rPr>
          <w:rFonts w:eastAsiaTheme="minorHAnsi"/>
          <w:sz w:val="24"/>
          <w:szCs w:val="24"/>
        </w:rPr>
        <w:t>The data were collected during the 2009-2010 Array of Arrays experiment. Eight</w:t>
      </w:r>
      <w:r>
        <w:rPr>
          <w:rFonts w:eastAsiaTheme="minorHAnsi"/>
          <w:sz w:val="24"/>
          <w:szCs w:val="24"/>
        </w:rPr>
        <w:t xml:space="preserve"> </w:t>
      </w:r>
      <w:r w:rsidRPr="00E62E5A">
        <w:rPr>
          <w:rFonts w:eastAsiaTheme="minorHAnsi"/>
          <w:sz w:val="24"/>
          <w:szCs w:val="24"/>
        </w:rPr>
        <w:t>small-aperture arrays were installed in the northeastern part of the Olympic Peninsula,</w:t>
      </w:r>
      <w:r>
        <w:rPr>
          <w:rFonts w:eastAsiaTheme="minorHAnsi"/>
          <w:sz w:val="24"/>
          <w:szCs w:val="24"/>
        </w:rPr>
        <w:t xml:space="preserve"> </w:t>
      </w:r>
      <w:r w:rsidRPr="00E62E5A">
        <w:rPr>
          <w:rFonts w:eastAsiaTheme="minorHAnsi"/>
          <w:sz w:val="24"/>
          <w:szCs w:val="24"/>
        </w:rPr>
        <w:t xml:space="preserve">Washington. </w:t>
      </w:r>
      <w:r w:rsidRPr="00E62E5A">
        <w:rPr>
          <w:rFonts w:eastAsiaTheme="minorHAnsi"/>
          <w:sz w:val="24"/>
          <w:szCs w:val="24"/>
        </w:rPr>
        <w:lastRenderedPageBreak/>
        <w:t>The aperture of the arrays was about 1 km, and station spacing was a few</w:t>
      </w:r>
      <w:r>
        <w:rPr>
          <w:rFonts w:eastAsiaTheme="minorHAnsi"/>
          <w:sz w:val="24"/>
          <w:szCs w:val="24"/>
        </w:rPr>
        <w:t xml:space="preserve"> </w:t>
      </w:r>
      <w:r w:rsidRPr="00E62E5A">
        <w:rPr>
          <w:rFonts w:eastAsiaTheme="minorHAnsi"/>
          <w:sz w:val="24"/>
          <w:szCs w:val="24"/>
        </w:rPr>
        <w:t>hundred meters. The arrays were around 5 to 10 km apart from each other (Figure 1).</w:t>
      </w:r>
      <w:r>
        <w:rPr>
          <w:rFonts w:eastAsiaTheme="minorHAnsi"/>
          <w:sz w:val="24"/>
          <w:szCs w:val="24"/>
        </w:rPr>
        <w:t xml:space="preserve"> </w:t>
      </w:r>
      <w:r w:rsidRPr="00E62E5A">
        <w:rPr>
          <w:rFonts w:eastAsiaTheme="minorHAnsi"/>
          <w:sz w:val="24"/>
          <w:szCs w:val="24"/>
        </w:rPr>
        <w:t xml:space="preserve">Most of the arrays </w:t>
      </w:r>
      <w:del w:id="14" w:author="Kenneth C. Creager" w:date="2020-05-27T17:57:00Z">
        <w:r w:rsidRPr="00E62E5A" w:rsidDel="004258E4">
          <w:rPr>
            <w:rFonts w:eastAsiaTheme="minorHAnsi"/>
            <w:sz w:val="24"/>
            <w:szCs w:val="24"/>
          </w:rPr>
          <w:delText>were installed</w:delText>
        </w:r>
      </w:del>
      <w:ins w:id="15" w:author="Kenneth C. Creager" w:date="2020-05-27T17:57:00Z">
        <w:r w:rsidR="004258E4">
          <w:rPr>
            <w:rFonts w:eastAsiaTheme="minorHAnsi"/>
            <w:sz w:val="24"/>
            <w:szCs w:val="24"/>
          </w:rPr>
          <w:t xml:space="preserve">recorded data </w:t>
        </w:r>
      </w:ins>
      <w:r w:rsidRPr="00E62E5A">
        <w:rPr>
          <w:rFonts w:eastAsiaTheme="minorHAnsi"/>
          <w:sz w:val="24"/>
          <w:szCs w:val="24"/>
        </w:rPr>
        <w:t xml:space="preserve"> for </w:t>
      </w:r>
      <w:del w:id="16" w:author="Kenneth C. Creager" w:date="2020-05-27T17:57:00Z">
        <w:r w:rsidRPr="00E62E5A" w:rsidDel="004258E4">
          <w:rPr>
            <w:rFonts w:eastAsiaTheme="minorHAnsi"/>
            <w:sz w:val="24"/>
            <w:szCs w:val="24"/>
          </w:rPr>
          <w:delText xml:space="preserve">more </w:delText>
        </w:r>
      </w:del>
      <w:ins w:id="17" w:author="Kenneth C. Creager" w:date="2020-05-27T17:57:00Z">
        <w:r w:rsidR="004258E4">
          <w:rPr>
            <w:rFonts w:eastAsiaTheme="minorHAnsi"/>
            <w:sz w:val="24"/>
            <w:szCs w:val="24"/>
          </w:rPr>
          <w:t xml:space="preserve">most of </w:t>
        </w:r>
        <w:r w:rsidR="004258E4" w:rsidRPr="00E62E5A">
          <w:rPr>
            <w:rFonts w:eastAsiaTheme="minorHAnsi"/>
            <w:sz w:val="24"/>
            <w:szCs w:val="24"/>
          </w:rPr>
          <w:t xml:space="preserve"> </w:t>
        </w:r>
      </w:ins>
      <w:del w:id="18" w:author="Kenneth C. Creager" w:date="2020-05-27T17:57:00Z">
        <w:r w:rsidRPr="00E62E5A" w:rsidDel="004258E4">
          <w:rPr>
            <w:rFonts w:eastAsiaTheme="minorHAnsi"/>
            <w:sz w:val="24"/>
            <w:szCs w:val="24"/>
          </w:rPr>
          <w:delText xml:space="preserve">than </w:delText>
        </w:r>
      </w:del>
      <w:r w:rsidRPr="00E62E5A">
        <w:rPr>
          <w:rFonts w:eastAsiaTheme="minorHAnsi"/>
          <w:sz w:val="24"/>
          <w:szCs w:val="24"/>
        </w:rPr>
        <w:t>a year, between June 2009 to Septem</w:t>
      </w:r>
      <w:r>
        <w:rPr>
          <w:rFonts w:eastAsiaTheme="minorHAnsi"/>
          <w:sz w:val="24"/>
          <w:szCs w:val="24"/>
        </w:rPr>
        <w:t xml:space="preserve">ber </w:t>
      </w:r>
      <w:r w:rsidRPr="00E62E5A">
        <w:rPr>
          <w:rFonts w:eastAsiaTheme="minorHAnsi"/>
          <w:sz w:val="24"/>
          <w:szCs w:val="24"/>
        </w:rPr>
        <w:t xml:space="preserve">2010, and </w:t>
      </w:r>
      <w:del w:id="19" w:author="Kenneth C. Creager" w:date="2020-05-27T17:57:00Z">
        <w:r w:rsidRPr="00E62E5A" w:rsidDel="004258E4">
          <w:rPr>
            <w:rFonts w:eastAsiaTheme="minorHAnsi"/>
            <w:sz w:val="24"/>
            <w:szCs w:val="24"/>
          </w:rPr>
          <w:delText>were able to record</w:delText>
        </w:r>
      </w:del>
      <w:ins w:id="20" w:author="Kenneth C. Creager" w:date="2020-05-27T17:57:00Z">
        <w:r w:rsidR="004258E4">
          <w:rPr>
            <w:rFonts w:eastAsiaTheme="minorHAnsi"/>
            <w:sz w:val="24"/>
            <w:szCs w:val="24"/>
          </w:rPr>
          <w:t>captured</w:t>
        </w:r>
      </w:ins>
      <w:r w:rsidRPr="00E62E5A">
        <w:rPr>
          <w:rFonts w:eastAsiaTheme="minorHAnsi"/>
          <w:sz w:val="24"/>
          <w:szCs w:val="24"/>
        </w:rPr>
        <w:t xml:space="preserve"> the main August 2010 ETS event. </w:t>
      </w:r>
      <w:del w:id="21" w:author="Kenneth C. Creager" w:date="2020-05-27T17:58:00Z">
        <w:r w:rsidRPr="00E62E5A" w:rsidDel="004258E4">
          <w:rPr>
            <w:rFonts w:eastAsiaTheme="minorHAnsi"/>
            <w:sz w:val="24"/>
            <w:szCs w:val="24"/>
          </w:rPr>
          <w:delText>Some of the</w:delText>
        </w:r>
      </w:del>
      <w:ins w:id="22" w:author="Kenneth C. Creager" w:date="2020-05-27T17:58:00Z">
        <w:r w:rsidR="004258E4">
          <w:rPr>
            <w:rFonts w:eastAsiaTheme="minorHAnsi"/>
            <w:sz w:val="24"/>
            <w:szCs w:val="24"/>
          </w:rPr>
          <w:t>The</w:t>
        </w:r>
      </w:ins>
      <w:r w:rsidRPr="00E62E5A">
        <w:rPr>
          <w:rFonts w:eastAsiaTheme="minorHAnsi"/>
          <w:sz w:val="24"/>
          <w:szCs w:val="24"/>
        </w:rPr>
        <w:t xml:space="preserve"> arrays</w:t>
      </w:r>
      <w:r>
        <w:rPr>
          <w:rFonts w:eastAsiaTheme="minorHAnsi"/>
          <w:sz w:val="24"/>
          <w:szCs w:val="24"/>
        </w:rPr>
        <w:t xml:space="preserve"> </w:t>
      </w:r>
      <w:del w:id="23" w:author="Kenneth C. Creager" w:date="2020-05-27T17:58:00Z">
        <w:r w:rsidRPr="00E62E5A" w:rsidDel="004258E4">
          <w:rPr>
            <w:rFonts w:eastAsiaTheme="minorHAnsi"/>
            <w:sz w:val="24"/>
            <w:szCs w:val="24"/>
          </w:rPr>
          <w:delText xml:space="preserve">were </w:delText>
        </w:r>
      </w:del>
      <w:r w:rsidRPr="00E62E5A">
        <w:rPr>
          <w:rFonts w:eastAsiaTheme="minorHAnsi"/>
          <w:sz w:val="24"/>
          <w:szCs w:val="24"/>
        </w:rPr>
        <w:t xml:space="preserve">also recording </w:t>
      </w:r>
      <w:del w:id="24" w:author="Kenneth C. Creager" w:date="2020-05-27T17:58:00Z">
        <w:r w:rsidRPr="00E62E5A" w:rsidDel="004258E4">
          <w:rPr>
            <w:rFonts w:eastAsiaTheme="minorHAnsi"/>
            <w:sz w:val="24"/>
            <w:szCs w:val="24"/>
          </w:rPr>
          <w:delText xml:space="preserve">during </w:delText>
        </w:r>
      </w:del>
      <w:r w:rsidRPr="00E62E5A">
        <w:rPr>
          <w:rFonts w:eastAsiaTheme="minorHAnsi"/>
          <w:sz w:val="24"/>
          <w:szCs w:val="24"/>
        </w:rPr>
        <w:t>the August 2011 ETS event</w:t>
      </w:r>
      <w:ins w:id="25" w:author="Kenneth C. Creager" w:date="2020-05-27T17:58:00Z">
        <w:r w:rsidR="004258E4">
          <w:rPr>
            <w:rFonts w:eastAsiaTheme="minorHAnsi"/>
            <w:sz w:val="24"/>
            <w:szCs w:val="24"/>
          </w:rPr>
          <w:t xml:space="preserve"> with a slightly reduced number of stations</w:t>
        </w:r>
      </w:ins>
      <w:r w:rsidRPr="00E62E5A">
        <w:rPr>
          <w:rFonts w:eastAsiaTheme="minorHAnsi"/>
          <w:sz w:val="24"/>
          <w:szCs w:val="24"/>
        </w:rPr>
        <w:t>. Ghosh et al. (2012) used a multibeam</w:t>
      </w:r>
      <w:r>
        <w:rPr>
          <w:rFonts w:eastAsiaTheme="minorHAnsi"/>
          <w:sz w:val="24"/>
          <w:szCs w:val="24"/>
        </w:rPr>
        <w:t xml:space="preserve"> </w:t>
      </w:r>
      <w:proofErr w:type="spellStart"/>
      <w:r w:rsidRPr="00E62E5A">
        <w:rPr>
          <w:rFonts w:eastAsiaTheme="minorHAnsi"/>
          <w:sz w:val="24"/>
          <w:szCs w:val="24"/>
        </w:rPr>
        <w:t>backprojection</w:t>
      </w:r>
      <w:proofErr w:type="spellEnd"/>
      <w:r w:rsidRPr="00E62E5A">
        <w:rPr>
          <w:rFonts w:eastAsiaTheme="minorHAnsi"/>
          <w:sz w:val="24"/>
          <w:szCs w:val="24"/>
        </w:rPr>
        <w:t xml:space="preserve"> (MBBP) technique to detect and locate tremor. They bandpass </w:t>
      </w:r>
      <w:r>
        <w:rPr>
          <w:rFonts w:eastAsiaTheme="minorHAnsi"/>
          <w:sz w:val="24"/>
          <w:szCs w:val="24"/>
        </w:rPr>
        <w:t>fi</w:t>
      </w:r>
      <w:r w:rsidRPr="00E62E5A">
        <w:rPr>
          <w:rFonts w:eastAsiaTheme="minorHAnsi"/>
          <w:sz w:val="24"/>
          <w:szCs w:val="24"/>
        </w:rPr>
        <w:t>ltered</w:t>
      </w:r>
      <w:r>
        <w:rPr>
          <w:rFonts w:eastAsiaTheme="minorHAnsi"/>
          <w:sz w:val="24"/>
          <w:szCs w:val="24"/>
        </w:rPr>
        <w:t xml:space="preserve"> </w:t>
      </w:r>
      <w:r w:rsidRPr="00E62E5A">
        <w:rPr>
          <w:rFonts w:eastAsiaTheme="minorHAnsi"/>
          <w:sz w:val="24"/>
          <w:szCs w:val="24"/>
        </w:rPr>
        <w:t>the vertical component between 5 and 9 Hz</w:t>
      </w:r>
      <w:ins w:id="26" w:author="Kenneth C. Creager" w:date="2020-05-27T17:59:00Z">
        <w:r w:rsidR="004258E4">
          <w:rPr>
            <w:rFonts w:eastAsiaTheme="minorHAnsi"/>
            <w:sz w:val="24"/>
            <w:szCs w:val="24"/>
          </w:rPr>
          <w:t xml:space="preserve"> a</w:t>
        </w:r>
      </w:ins>
      <w:ins w:id="27" w:author="Kenneth C. Creager" w:date="2020-05-27T18:00:00Z">
        <w:r w:rsidR="004258E4">
          <w:rPr>
            <w:rFonts w:eastAsiaTheme="minorHAnsi"/>
            <w:sz w:val="24"/>
            <w:szCs w:val="24"/>
          </w:rPr>
          <w:t>nd</w:t>
        </w:r>
      </w:ins>
      <w:ins w:id="28" w:author="Kenneth C. Creager" w:date="2020-05-27T17:59:00Z">
        <w:r w:rsidR="004258E4">
          <w:rPr>
            <w:rFonts w:eastAsiaTheme="minorHAnsi"/>
            <w:sz w:val="24"/>
            <w:szCs w:val="24"/>
          </w:rPr>
          <w:t xml:space="preserve"> </w:t>
        </w:r>
      </w:ins>
      <w:del w:id="29" w:author="Kenneth C. Creager" w:date="2020-05-27T17:59:00Z">
        <w:r w:rsidRPr="00E62E5A" w:rsidDel="004258E4">
          <w:rPr>
            <w:rFonts w:eastAsiaTheme="minorHAnsi"/>
            <w:sz w:val="24"/>
            <w:szCs w:val="24"/>
          </w:rPr>
          <w:delText xml:space="preserve">. They </w:delText>
        </w:r>
      </w:del>
      <w:r w:rsidRPr="00E62E5A">
        <w:rPr>
          <w:rFonts w:eastAsiaTheme="minorHAnsi"/>
          <w:sz w:val="24"/>
          <w:szCs w:val="24"/>
        </w:rPr>
        <w:t>divided the data into one-minute-long</w:t>
      </w:r>
      <w:r>
        <w:rPr>
          <w:rFonts w:eastAsiaTheme="minorHAnsi"/>
          <w:sz w:val="24"/>
          <w:szCs w:val="24"/>
        </w:rPr>
        <w:t xml:space="preserve"> </w:t>
      </w:r>
      <w:del w:id="30" w:author="Kenneth C. Creager" w:date="2020-05-27T17:59:00Z">
        <w:r w:rsidRPr="00E62E5A" w:rsidDel="004258E4">
          <w:rPr>
            <w:rFonts w:eastAsiaTheme="minorHAnsi"/>
            <w:sz w:val="24"/>
            <w:szCs w:val="24"/>
          </w:rPr>
          <w:delText xml:space="preserve">sliding independent (no overlap) </w:delText>
        </w:r>
      </w:del>
      <w:r w:rsidRPr="00E62E5A">
        <w:rPr>
          <w:rFonts w:eastAsiaTheme="minorHAnsi"/>
          <w:sz w:val="24"/>
          <w:szCs w:val="24"/>
        </w:rPr>
        <w:t>time windows. They performed beam forming in the</w:t>
      </w:r>
      <w:r>
        <w:rPr>
          <w:rFonts w:eastAsiaTheme="minorHAnsi"/>
          <w:sz w:val="24"/>
          <w:szCs w:val="24"/>
        </w:rPr>
        <w:t xml:space="preserve"> </w:t>
      </w:r>
      <w:r w:rsidRPr="00E62E5A">
        <w:rPr>
          <w:rFonts w:eastAsiaTheme="minorHAnsi"/>
          <w:sz w:val="24"/>
          <w:szCs w:val="24"/>
        </w:rPr>
        <w:t xml:space="preserve">frequency domain at each array to determine the slowness vectors, and </w:t>
      </w:r>
      <w:proofErr w:type="spellStart"/>
      <w:r w:rsidRPr="00E62E5A">
        <w:rPr>
          <w:rFonts w:eastAsiaTheme="minorHAnsi"/>
          <w:sz w:val="24"/>
          <w:szCs w:val="24"/>
        </w:rPr>
        <w:t>backprojected</w:t>
      </w:r>
      <w:proofErr w:type="spellEnd"/>
      <w:r>
        <w:rPr>
          <w:rFonts w:eastAsiaTheme="minorHAnsi"/>
          <w:sz w:val="24"/>
          <w:szCs w:val="24"/>
        </w:rPr>
        <w:t xml:space="preserve"> </w:t>
      </w:r>
      <w:r w:rsidRPr="00E62E5A">
        <w:rPr>
          <w:rFonts w:eastAsiaTheme="minorHAnsi"/>
          <w:sz w:val="24"/>
          <w:szCs w:val="24"/>
        </w:rPr>
        <w:t xml:space="preserve">the </w:t>
      </w:r>
      <w:proofErr w:type="spellStart"/>
      <w:r w:rsidRPr="00E62E5A">
        <w:rPr>
          <w:rFonts w:eastAsiaTheme="minorHAnsi"/>
          <w:sz w:val="24"/>
          <w:szCs w:val="24"/>
        </w:rPr>
        <w:t>slownesses</w:t>
      </w:r>
      <w:proofErr w:type="spellEnd"/>
      <w:r w:rsidRPr="00E62E5A">
        <w:rPr>
          <w:rFonts w:eastAsiaTheme="minorHAnsi"/>
          <w:sz w:val="24"/>
          <w:szCs w:val="24"/>
        </w:rPr>
        <w:t xml:space="preserve"> </w:t>
      </w:r>
      <w:ins w:id="31" w:author="Kenneth C. Creager" w:date="2020-05-27T18:00:00Z">
        <w:r w:rsidR="004258E4">
          <w:rPr>
            <w:rFonts w:eastAsiaTheme="minorHAnsi"/>
            <w:sz w:val="24"/>
            <w:szCs w:val="24"/>
          </w:rPr>
          <w:t xml:space="preserve">through a </w:t>
        </w:r>
      </w:ins>
      <w:del w:id="32" w:author="Kenneth C. Creager" w:date="2020-05-27T18:00:00Z">
        <w:r w:rsidRPr="00E62E5A" w:rsidDel="004258E4">
          <w:rPr>
            <w:rFonts w:eastAsiaTheme="minorHAnsi"/>
            <w:sz w:val="24"/>
            <w:szCs w:val="24"/>
          </w:rPr>
          <w:delText xml:space="preserve">in the </w:delText>
        </w:r>
      </w:del>
      <w:r w:rsidRPr="00E62E5A">
        <w:rPr>
          <w:rFonts w:eastAsiaTheme="minorHAnsi"/>
          <w:sz w:val="24"/>
          <w:szCs w:val="24"/>
        </w:rPr>
        <w:t xml:space="preserve">3-D </w:t>
      </w:r>
      <w:proofErr w:type="spellStart"/>
      <w:ins w:id="33" w:author="Kenneth C. Creager" w:date="2020-05-27T18:00:00Z">
        <w:r w:rsidR="004258E4">
          <w:rPr>
            <w:rFonts w:eastAsiaTheme="minorHAnsi"/>
            <w:sz w:val="24"/>
            <w:szCs w:val="24"/>
          </w:rPr>
          <w:t>wavespeed</w:t>
        </w:r>
        <w:proofErr w:type="spellEnd"/>
        <w:r w:rsidR="004258E4">
          <w:rPr>
            <w:rFonts w:eastAsiaTheme="minorHAnsi"/>
            <w:sz w:val="24"/>
            <w:szCs w:val="24"/>
          </w:rPr>
          <w:t xml:space="preserve"> model </w:t>
        </w:r>
      </w:ins>
      <w:ins w:id="34" w:author="Kenneth C. Creager" w:date="2020-05-27T18:01:00Z">
        <w:r w:rsidR="004258E4">
          <w:rPr>
            <w:rFonts w:eastAsiaTheme="minorHAnsi"/>
            <w:sz w:val="24"/>
            <w:szCs w:val="24"/>
          </w:rPr>
          <w:t>[</w:t>
        </w:r>
        <w:proofErr w:type="spellStart"/>
        <w:r w:rsidR="004258E4">
          <w:rPr>
            <w:rFonts w:eastAsiaTheme="minorHAnsi"/>
            <w:sz w:val="24"/>
            <w:szCs w:val="24"/>
          </w:rPr>
          <w:t>Preson</w:t>
        </w:r>
        <w:proofErr w:type="spellEnd"/>
        <w:r w:rsidR="004258E4">
          <w:rPr>
            <w:rFonts w:eastAsiaTheme="minorHAnsi"/>
            <w:sz w:val="24"/>
            <w:szCs w:val="24"/>
          </w:rPr>
          <w:t xml:space="preserve"> et al., </w:t>
        </w:r>
      </w:ins>
      <w:ins w:id="35" w:author="Kenneth C. Creager" w:date="2020-05-27T18:02:00Z">
        <w:r w:rsidR="004258E4">
          <w:rPr>
            <w:rFonts w:eastAsiaTheme="minorHAnsi"/>
            <w:sz w:val="24"/>
            <w:szCs w:val="24"/>
          </w:rPr>
          <w:t xml:space="preserve">2003] </w:t>
        </w:r>
      </w:ins>
      <w:del w:id="36" w:author="Kenneth C. Creager" w:date="2020-05-27T18:02:00Z">
        <w:r w:rsidRPr="00E62E5A" w:rsidDel="004258E4">
          <w:rPr>
            <w:rFonts w:eastAsiaTheme="minorHAnsi"/>
            <w:sz w:val="24"/>
            <w:szCs w:val="24"/>
          </w:rPr>
          <w:delText xml:space="preserve">space </w:delText>
        </w:r>
      </w:del>
      <w:r w:rsidRPr="00E62E5A">
        <w:rPr>
          <w:rFonts w:eastAsiaTheme="minorHAnsi"/>
          <w:sz w:val="24"/>
          <w:szCs w:val="24"/>
        </w:rPr>
        <w:t>to locate the source of the tremor for each time window.</w:t>
      </w:r>
      <w:r>
        <w:rPr>
          <w:rFonts w:eastAsiaTheme="minorHAnsi"/>
          <w:sz w:val="24"/>
          <w:szCs w:val="24"/>
        </w:rPr>
        <w:t xml:space="preserve"> </w:t>
      </w:r>
      <w:ins w:id="37" w:author="Kenneth C. Creager" w:date="2020-05-27T18:03:00Z">
        <w:r w:rsidR="004258E4">
          <w:rPr>
            <w:rFonts w:eastAsiaTheme="minorHAnsi"/>
            <w:sz w:val="24"/>
            <w:szCs w:val="24"/>
          </w:rPr>
          <w:t xml:space="preserve">This produced </w:t>
        </w:r>
      </w:ins>
      <w:del w:id="38" w:author="Kenneth C. Creager" w:date="2020-05-27T18:02:00Z">
        <w:r w:rsidRPr="00E62E5A" w:rsidDel="004258E4">
          <w:rPr>
            <w:rFonts w:eastAsiaTheme="minorHAnsi"/>
            <w:sz w:val="24"/>
            <w:szCs w:val="24"/>
          </w:rPr>
          <w:delText xml:space="preserve">We thus have two catalogs of tremors. </w:delText>
        </w:r>
      </w:del>
      <w:del w:id="39" w:author="Kenneth C. Creager" w:date="2020-05-27T18:03:00Z">
        <w:r w:rsidRPr="00E62E5A" w:rsidDel="004258E4">
          <w:rPr>
            <w:rFonts w:eastAsiaTheme="minorHAnsi"/>
            <w:sz w:val="24"/>
            <w:szCs w:val="24"/>
          </w:rPr>
          <w:delText xml:space="preserve">The </w:delText>
        </w:r>
        <w:r w:rsidDel="004258E4">
          <w:rPr>
            <w:rFonts w:eastAsiaTheme="minorHAnsi"/>
            <w:sz w:val="24"/>
            <w:szCs w:val="24"/>
          </w:rPr>
          <w:delText>fi</w:delText>
        </w:r>
        <w:r w:rsidRPr="00E62E5A" w:rsidDel="004258E4">
          <w:rPr>
            <w:rFonts w:eastAsiaTheme="minorHAnsi"/>
            <w:sz w:val="24"/>
            <w:szCs w:val="24"/>
          </w:rPr>
          <w:delText xml:space="preserve">rst one is a catalog of </w:delText>
        </w:r>
      </w:del>
      <w:r w:rsidRPr="00E62E5A">
        <w:rPr>
          <w:rFonts w:eastAsiaTheme="minorHAnsi"/>
          <w:sz w:val="24"/>
          <w:szCs w:val="24"/>
        </w:rPr>
        <w:t xml:space="preserve">28902 </w:t>
      </w:r>
      <w:ins w:id="40" w:author="Kenneth C. Creager" w:date="2020-05-27T18:03:00Z">
        <w:r w:rsidR="004258E4">
          <w:rPr>
            <w:rFonts w:eastAsiaTheme="minorHAnsi"/>
            <w:sz w:val="24"/>
            <w:szCs w:val="24"/>
          </w:rPr>
          <w:t xml:space="preserve">tremor hypocenters for </w:t>
        </w:r>
      </w:ins>
      <w:r w:rsidRPr="00E62E5A">
        <w:rPr>
          <w:rFonts w:eastAsiaTheme="minorHAnsi"/>
          <w:sz w:val="24"/>
          <w:szCs w:val="24"/>
        </w:rPr>
        <w:t>one</w:t>
      </w:r>
      <w:r>
        <w:rPr>
          <w:rFonts w:eastAsiaTheme="minorHAnsi"/>
          <w:sz w:val="24"/>
          <w:szCs w:val="24"/>
        </w:rPr>
        <w:t>-</w:t>
      </w:r>
      <w:r w:rsidRPr="00E62E5A">
        <w:rPr>
          <w:rFonts w:eastAsiaTheme="minorHAnsi"/>
          <w:sz w:val="24"/>
          <w:szCs w:val="24"/>
        </w:rPr>
        <w:t>minute</w:t>
      </w:r>
      <w:r>
        <w:rPr>
          <w:rFonts w:eastAsiaTheme="minorHAnsi"/>
          <w:sz w:val="24"/>
          <w:szCs w:val="24"/>
        </w:rPr>
        <w:t>-</w:t>
      </w:r>
      <w:r w:rsidRPr="00E62E5A">
        <w:rPr>
          <w:rFonts w:eastAsiaTheme="minorHAnsi"/>
          <w:sz w:val="24"/>
          <w:szCs w:val="24"/>
        </w:rPr>
        <w:t xml:space="preserve">long time windows during </w:t>
      </w:r>
      <w:ins w:id="41" w:author="Kenneth C. Creager" w:date="2020-05-27T18:04:00Z">
        <w:r w:rsidR="004258E4">
          <w:rPr>
            <w:rFonts w:eastAsiaTheme="minorHAnsi"/>
            <w:sz w:val="24"/>
            <w:szCs w:val="24"/>
          </w:rPr>
          <w:t xml:space="preserve">June, </w:t>
        </w:r>
      </w:ins>
      <w:del w:id="42" w:author="Kenneth C. Creager" w:date="2020-05-27T18:04:00Z">
        <w:r w:rsidRPr="00E62E5A" w:rsidDel="004258E4">
          <w:rPr>
            <w:rFonts w:eastAsiaTheme="minorHAnsi"/>
            <w:sz w:val="24"/>
            <w:szCs w:val="24"/>
          </w:rPr>
          <w:delText xml:space="preserve">which tremor was detected between June 20th </w:delText>
        </w:r>
      </w:del>
      <w:r w:rsidRPr="00E62E5A">
        <w:rPr>
          <w:rFonts w:eastAsiaTheme="minorHAnsi"/>
          <w:sz w:val="24"/>
          <w:szCs w:val="24"/>
        </w:rPr>
        <w:t>2009</w:t>
      </w:r>
      <w:ins w:id="43" w:author="Kenneth C. Creager" w:date="2020-05-27T18:04:00Z">
        <w:r w:rsidR="004258E4">
          <w:rPr>
            <w:rFonts w:eastAsiaTheme="minorHAnsi"/>
            <w:sz w:val="24"/>
            <w:szCs w:val="24"/>
          </w:rPr>
          <w:t xml:space="preserve"> – September</w:t>
        </w:r>
      </w:ins>
      <w:ins w:id="44" w:author="Kenneth C. Creager" w:date="2020-05-27T18:09:00Z">
        <w:r w:rsidR="004258E4">
          <w:rPr>
            <w:rFonts w:eastAsiaTheme="minorHAnsi"/>
            <w:sz w:val="24"/>
            <w:szCs w:val="24"/>
          </w:rPr>
          <w:t>,</w:t>
        </w:r>
      </w:ins>
      <w:ins w:id="45" w:author="Kenneth C. Creager" w:date="2020-05-27T18:04:00Z">
        <w:r w:rsidR="004258E4">
          <w:rPr>
            <w:rFonts w:eastAsiaTheme="minorHAnsi"/>
            <w:sz w:val="24"/>
            <w:szCs w:val="24"/>
          </w:rPr>
          <w:t xml:space="preserve"> 20</w:t>
        </w:r>
      </w:ins>
      <w:ins w:id="46" w:author="Kenneth C. Creager" w:date="2020-05-27T18:05:00Z">
        <w:r w:rsidR="004258E4">
          <w:rPr>
            <w:rFonts w:eastAsiaTheme="minorHAnsi"/>
            <w:sz w:val="24"/>
            <w:szCs w:val="24"/>
          </w:rPr>
          <w:t>1</w:t>
        </w:r>
      </w:ins>
      <w:ins w:id="47" w:author="Kenneth C. Creager" w:date="2020-05-27T18:04:00Z">
        <w:r w:rsidR="004258E4">
          <w:rPr>
            <w:rFonts w:eastAsiaTheme="minorHAnsi"/>
            <w:sz w:val="24"/>
            <w:szCs w:val="24"/>
          </w:rPr>
          <w:t xml:space="preserve">0 and </w:t>
        </w:r>
        <w:r w:rsidR="004258E4" w:rsidRPr="00E62E5A">
          <w:rPr>
            <w:rFonts w:eastAsiaTheme="minorHAnsi"/>
            <w:sz w:val="24"/>
            <w:szCs w:val="24"/>
          </w:rPr>
          <w:t>5600</w:t>
        </w:r>
        <w:r w:rsidR="004258E4">
          <w:rPr>
            <w:rFonts w:eastAsiaTheme="minorHAnsi"/>
            <w:sz w:val="24"/>
            <w:szCs w:val="24"/>
          </w:rPr>
          <w:t xml:space="preserve"> hy</w:t>
        </w:r>
      </w:ins>
      <w:ins w:id="48" w:author="Kenneth C. Creager" w:date="2020-05-27T18:05:00Z">
        <w:r w:rsidR="004258E4">
          <w:rPr>
            <w:rFonts w:eastAsiaTheme="minorHAnsi"/>
            <w:sz w:val="24"/>
            <w:szCs w:val="24"/>
          </w:rPr>
          <w:t>pocenters during August-September</w:t>
        </w:r>
      </w:ins>
      <w:ins w:id="49" w:author="Kenneth C. Creager" w:date="2020-05-27T18:10:00Z">
        <w:r w:rsidR="007B2EBF">
          <w:rPr>
            <w:rFonts w:eastAsiaTheme="minorHAnsi"/>
            <w:sz w:val="24"/>
            <w:szCs w:val="24"/>
          </w:rPr>
          <w:t>,</w:t>
        </w:r>
      </w:ins>
      <w:ins w:id="50" w:author="Kenneth C. Creager" w:date="2020-05-27T18:05:00Z">
        <w:r w:rsidR="004258E4">
          <w:rPr>
            <w:rFonts w:eastAsiaTheme="minorHAnsi"/>
            <w:sz w:val="24"/>
            <w:szCs w:val="24"/>
          </w:rPr>
          <w:t xml:space="preserve"> 2011.</w:t>
        </w:r>
      </w:ins>
      <w:del w:id="51" w:author="Kenneth C. Creager" w:date="2020-05-27T18:10:00Z">
        <w:r w:rsidRPr="00E62E5A" w:rsidDel="007B2EBF">
          <w:rPr>
            <w:rFonts w:eastAsiaTheme="minorHAnsi"/>
            <w:sz w:val="24"/>
            <w:szCs w:val="24"/>
          </w:rPr>
          <w:delText xml:space="preserve"> and September 30th 2010. For each time window, we have the beginning time, the end time, and</w:delText>
        </w:r>
        <w:r w:rsidDel="007B2EBF">
          <w:rPr>
            <w:rFonts w:eastAsiaTheme="minorHAnsi"/>
            <w:sz w:val="24"/>
            <w:szCs w:val="24"/>
          </w:rPr>
          <w:delText xml:space="preserve"> </w:delText>
        </w:r>
        <w:r w:rsidRPr="00E62E5A" w:rsidDel="007B2EBF">
          <w:rPr>
            <w:rFonts w:eastAsiaTheme="minorHAnsi"/>
            <w:sz w:val="24"/>
            <w:szCs w:val="24"/>
          </w:rPr>
          <w:delText>the location (latitude and longitude) of the source of the tremor. The second one is a</w:delText>
        </w:r>
        <w:r w:rsidDel="007B2EBF">
          <w:rPr>
            <w:rFonts w:eastAsiaTheme="minorHAnsi"/>
            <w:sz w:val="24"/>
            <w:szCs w:val="24"/>
          </w:rPr>
          <w:delText xml:space="preserve"> </w:delText>
        </w:r>
        <w:r w:rsidRPr="00E62E5A" w:rsidDel="007B2EBF">
          <w:rPr>
            <w:rFonts w:eastAsiaTheme="minorHAnsi"/>
            <w:sz w:val="24"/>
            <w:szCs w:val="24"/>
          </w:rPr>
          <w:delText>catalog of 5600 one-minute-long time windows between August 10th 2011 and September 6th 2011.</w:delText>
        </w:r>
      </w:del>
    </w:p>
    <w:p w14:paraId="6888E72E" w14:textId="5FC1F1A1" w:rsidR="002F3B11" w:rsidRDefault="002F3B11" w:rsidP="00C81368">
      <w:pPr>
        <w:pStyle w:val="Heading-Main"/>
      </w:pPr>
      <w:r>
        <w:t xml:space="preserve">3 </w:t>
      </w:r>
      <w:r w:rsidR="00E62E5A">
        <w:t>Method</w:t>
      </w:r>
    </w:p>
    <w:p w14:paraId="4D6A1A3E" w14:textId="3773B60A" w:rsidR="00E62E5A" w:rsidRDefault="007B2EBF" w:rsidP="00E62E5A">
      <w:pPr>
        <w:autoSpaceDE w:val="0"/>
        <w:autoSpaceDN w:val="0"/>
        <w:adjustRightInd w:val="0"/>
        <w:ind w:firstLine="720"/>
        <w:rPr>
          <w:rFonts w:eastAsiaTheme="minorHAnsi"/>
          <w:sz w:val="24"/>
          <w:szCs w:val="24"/>
        </w:rPr>
      </w:pPr>
      <w:ins w:id="52" w:author="Kenneth C. Creager" w:date="2020-05-27T18:12:00Z">
        <w:r>
          <w:rPr>
            <w:rFonts w:eastAsiaTheme="minorHAnsi"/>
            <w:sz w:val="24"/>
            <w:szCs w:val="24"/>
          </w:rPr>
          <w:t xml:space="preserve">For each array, </w:t>
        </w:r>
      </w:ins>
      <w:ins w:id="53" w:author="Kenneth C. Creager" w:date="2020-05-27T18:15:00Z">
        <w:r>
          <w:rPr>
            <w:rFonts w:eastAsiaTheme="minorHAnsi"/>
            <w:sz w:val="24"/>
            <w:szCs w:val="24"/>
          </w:rPr>
          <w:t>and</w:t>
        </w:r>
      </w:ins>
      <w:del w:id="54" w:author="Kenneth C. Creager" w:date="2020-05-27T18:12:00Z">
        <w:r w:rsidR="00E62E5A" w:rsidRPr="00E62E5A" w:rsidDel="007B2EBF">
          <w:rPr>
            <w:rFonts w:eastAsiaTheme="minorHAnsi"/>
            <w:sz w:val="24"/>
            <w:szCs w:val="24"/>
          </w:rPr>
          <w:delText>W</w:delText>
        </w:r>
      </w:del>
      <w:del w:id="55" w:author="Kenneth C. Creager" w:date="2020-05-27T18:15:00Z">
        <w:r w:rsidR="00E62E5A" w:rsidRPr="00E62E5A" w:rsidDel="007B2EBF">
          <w:rPr>
            <w:rFonts w:eastAsiaTheme="minorHAnsi"/>
            <w:sz w:val="24"/>
            <w:szCs w:val="24"/>
          </w:rPr>
          <w:delText xml:space="preserve">e </w:delText>
        </w:r>
      </w:del>
      <w:ins w:id="56" w:author="Kenneth C. Creager" w:date="2020-05-27T18:11:00Z">
        <w:r>
          <w:rPr>
            <w:rFonts w:eastAsiaTheme="minorHAnsi"/>
            <w:sz w:val="24"/>
            <w:szCs w:val="24"/>
          </w:rPr>
          <w:t xml:space="preserve"> every </w:t>
        </w:r>
      </w:ins>
      <w:del w:id="57" w:author="Kenneth C. Creager" w:date="2020-05-27T18:11:00Z">
        <w:r w:rsidR="00E62E5A" w:rsidRPr="00E62E5A" w:rsidDel="007B2EBF">
          <w:rPr>
            <w:rFonts w:eastAsiaTheme="minorHAnsi"/>
            <w:sz w:val="24"/>
            <w:szCs w:val="24"/>
          </w:rPr>
          <w:delText xml:space="preserve">took a </w:delText>
        </w:r>
      </w:del>
      <w:r w:rsidR="00E62E5A" w:rsidRPr="00E62E5A">
        <w:rPr>
          <w:rFonts w:eastAsiaTheme="minorHAnsi"/>
          <w:sz w:val="24"/>
          <w:szCs w:val="24"/>
        </w:rPr>
        <w:t xml:space="preserve">5 km by 5 km grid cell located </w:t>
      </w:r>
      <w:ins w:id="58" w:author="Kenneth C. Creager" w:date="2020-05-27T18:11:00Z">
        <w:r>
          <w:rPr>
            <w:rFonts w:eastAsiaTheme="minorHAnsi"/>
            <w:sz w:val="24"/>
            <w:szCs w:val="24"/>
          </w:rPr>
          <w:t>within 25 km</w:t>
        </w:r>
      </w:ins>
      <w:ins w:id="59" w:author="Kenneth C. Creager" w:date="2020-05-27T18:15:00Z">
        <w:r>
          <w:rPr>
            <w:rFonts w:eastAsiaTheme="minorHAnsi"/>
            <w:sz w:val="24"/>
            <w:szCs w:val="24"/>
          </w:rPr>
          <w:t xml:space="preserve">, we analyze </w:t>
        </w:r>
      </w:ins>
      <w:ins w:id="60" w:author="Kenneth C. Creager" w:date="2020-05-27T18:16:00Z">
        <w:r>
          <w:rPr>
            <w:rFonts w:eastAsiaTheme="minorHAnsi"/>
            <w:sz w:val="24"/>
            <w:szCs w:val="24"/>
          </w:rPr>
          <w:t>the 1-minute long time windows corresponding to all the tremor epicenters located within the grid c</w:t>
        </w:r>
      </w:ins>
      <w:ins w:id="61" w:author="Kenneth C. Creager" w:date="2020-05-27T18:17:00Z">
        <w:r>
          <w:rPr>
            <w:rFonts w:eastAsiaTheme="minorHAnsi"/>
            <w:sz w:val="24"/>
            <w:szCs w:val="24"/>
          </w:rPr>
          <w:t>ell</w:t>
        </w:r>
      </w:ins>
      <w:del w:id="62" w:author="Kenneth C. Creager" w:date="2020-05-27T18:12:00Z">
        <w:r w:rsidR="00E62E5A" w:rsidRPr="00E62E5A" w:rsidDel="007B2EBF">
          <w:rPr>
            <w:rFonts w:eastAsiaTheme="minorHAnsi"/>
            <w:sz w:val="24"/>
            <w:szCs w:val="24"/>
          </w:rPr>
          <w:delText>not too far (less than 25 km) from a given</w:delText>
        </w:r>
        <w:r w:rsidR="00E62E5A" w:rsidDel="007B2EBF">
          <w:rPr>
            <w:rFonts w:eastAsiaTheme="minorHAnsi"/>
            <w:sz w:val="24"/>
            <w:szCs w:val="24"/>
          </w:rPr>
          <w:delText xml:space="preserve"> </w:delText>
        </w:r>
        <w:r w:rsidR="00E62E5A" w:rsidRPr="00E62E5A" w:rsidDel="007B2EBF">
          <w:rPr>
            <w:rFonts w:eastAsiaTheme="minorHAnsi"/>
            <w:sz w:val="24"/>
            <w:szCs w:val="24"/>
          </w:rPr>
          <w:delText>array</w:delText>
        </w:r>
      </w:del>
      <w:r w:rsidR="00E62E5A" w:rsidRPr="00E62E5A">
        <w:rPr>
          <w:rFonts w:eastAsiaTheme="minorHAnsi"/>
          <w:sz w:val="24"/>
          <w:szCs w:val="24"/>
        </w:rPr>
        <w:t xml:space="preserve">. </w:t>
      </w:r>
      <w:del w:id="63" w:author="Kenneth C. Creager" w:date="2020-05-27T18:17:00Z">
        <w:r w:rsidR="00E62E5A" w:rsidRPr="00E62E5A" w:rsidDel="007B2EBF">
          <w:rPr>
            <w:rFonts w:eastAsiaTheme="minorHAnsi"/>
            <w:sz w:val="24"/>
            <w:szCs w:val="24"/>
          </w:rPr>
          <w:delText>We then took all the one-minute-long time windows when tremor was detected</w:delText>
        </w:r>
        <w:r w:rsidR="00E62E5A" w:rsidDel="007B2EBF">
          <w:rPr>
            <w:rFonts w:eastAsiaTheme="minorHAnsi"/>
            <w:sz w:val="24"/>
            <w:szCs w:val="24"/>
          </w:rPr>
          <w:delText xml:space="preserve"> </w:delText>
        </w:r>
        <w:r w:rsidR="00E62E5A" w:rsidRPr="00E62E5A" w:rsidDel="007B2EBF">
          <w:rPr>
            <w:rFonts w:eastAsiaTheme="minorHAnsi"/>
            <w:sz w:val="24"/>
            <w:szCs w:val="24"/>
          </w:rPr>
          <w:delText xml:space="preserve">and the source of the tremor was located inside this cell. </w:delText>
        </w:r>
      </w:del>
      <w:r w:rsidR="00E62E5A" w:rsidRPr="00E62E5A">
        <w:rPr>
          <w:rFonts w:eastAsiaTheme="minorHAnsi"/>
          <w:sz w:val="24"/>
          <w:szCs w:val="24"/>
        </w:rPr>
        <w:t>For each one-minute-long time</w:t>
      </w:r>
      <w:r w:rsidR="00E62E5A">
        <w:rPr>
          <w:rFonts w:eastAsiaTheme="minorHAnsi"/>
          <w:sz w:val="24"/>
          <w:szCs w:val="24"/>
        </w:rPr>
        <w:t xml:space="preserve"> </w:t>
      </w:r>
      <w:r w:rsidR="00E62E5A" w:rsidRPr="00E62E5A">
        <w:rPr>
          <w:rFonts w:eastAsiaTheme="minorHAnsi"/>
          <w:sz w:val="24"/>
          <w:szCs w:val="24"/>
        </w:rPr>
        <w:t>window, we downloaded the seismic data for each seismic station of the array. Then, for</w:t>
      </w:r>
      <w:r w:rsidR="00E62E5A">
        <w:rPr>
          <w:rFonts w:eastAsiaTheme="minorHAnsi"/>
          <w:sz w:val="24"/>
          <w:szCs w:val="24"/>
        </w:rPr>
        <w:t xml:space="preserve"> </w:t>
      </w:r>
      <w:r w:rsidR="00E62E5A" w:rsidRPr="00E62E5A">
        <w:rPr>
          <w:rFonts w:eastAsiaTheme="minorHAnsi"/>
          <w:sz w:val="24"/>
          <w:szCs w:val="24"/>
        </w:rPr>
        <w:t xml:space="preserve">each seismic station and each channel, we detrended the data, tapered the </w:t>
      </w:r>
      <w:r w:rsidR="00E62E5A">
        <w:rPr>
          <w:rFonts w:eastAsiaTheme="minorHAnsi"/>
          <w:sz w:val="24"/>
          <w:szCs w:val="24"/>
        </w:rPr>
        <w:t>fi</w:t>
      </w:r>
      <w:r w:rsidR="00E62E5A" w:rsidRPr="00E62E5A">
        <w:rPr>
          <w:rFonts w:eastAsiaTheme="minorHAnsi"/>
          <w:sz w:val="24"/>
          <w:szCs w:val="24"/>
        </w:rPr>
        <w:t>rst and last</w:t>
      </w:r>
      <w:r w:rsidR="00E62E5A">
        <w:rPr>
          <w:rFonts w:eastAsiaTheme="minorHAnsi"/>
          <w:sz w:val="24"/>
          <w:szCs w:val="24"/>
        </w:rPr>
        <w:t xml:space="preserve"> </w:t>
      </w:r>
      <w:r w:rsidR="00E62E5A" w:rsidRPr="00E62E5A">
        <w:rPr>
          <w:rFonts w:eastAsiaTheme="minorHAnsi"/>
          <w:sz w:val="24"/>
          <w:szCs w:val="24"/>
        </w:rPr>
        <w:t>5 seconds of the data with a Hann window, removed the instrument response, bandpass</w:t>
      </w:r>
      <w:r w:rsidR="00E62E5A">
        <w:rPr>
          <w:rFonts w:eastAsiaTheme="minorHAnsi"/>
          <w:sz w:val="24"/>
          <w:szCs w:val="24"/>
        </w:rPr>
        <w:t xml:space="preserve"> fi</w:t>
      </w:r>
      <w:r w:rsidR="00E62E5A" w:rsidRPr="00E62E5A">
        <w:rPr>
          <w:rFonts w:eastAsiaTheme="minorHAnsi"/>
          <w:sz w:val="24"/>
          <w:szCs w:val="24"/>
        </w:rPr>
        <w:t>ltered between 2 and 8 Hz, and resampled the data to 20 Hz. All these preprocessing</w:t>
      </w:r>
      <w:r w:rsidR="00E62E5A">
        <w:rPr>
          <w:rFonts w:eastAsiaTheme="minorHAnsi"/>
          <w:sz w:val="24"/>
          <w:szCs w:val="24"/>
        </w:rPr>
        <w:t xml:space="preserve"> </w:t>
      </w:r>
      <w:r w:rsidR="00E62E5A" w:rsidRPr="00E62E5A">
        <w:rPr>
          <w:rFonts w:eastAsiaTheme="minorHAnsi"/>
          <w:sz w:val="24"/>
          <w:szCs w:val="24"/>
        </w:rPr>
        <w:t xml:space="preserve">operations were done with the Python package </w:t>
      </w:r>
      <w:proofErr w:type="spellStart"/>
      <w:r w:rsidR="00E62E5A" w:rsidRPr="00E62E5A">
        <w:rPr>
          <w:rFonts w:eastAsiaTheme="minorHAnsi"/>
          <w:sz w:val="24"/>
          <w:szCs w:val="24"/>
        </w:rPr>
        <w:t>obspy</w:t>
      </w:r>
      <w:proofErr w:type="spellEnd"/>
      <w:r w:rsidR="00E62E5A" w:rsidRPr="00E62E5A">
        <w:rPr>
          <w:rFonts w:eastAsiaTheme="minorHAnsi"/>
          <w:sz w:val="24"/>
          <w:szCs w:val="24"/>
        </w:rPr>
        <w:t>. For each seismic station and each</w:t>
      </w:r>
      <w:r w:rsidR="00E62E5A">
        <w:rPr>
          <w:rFonts w:eastAsiaTheme="minorHAnsi"/>
          <w:sz w:val="24"/>
          <w:szCs w:val="24"/>
        </w:rPr>
        <w:t xml:space="preserve"> </w:t>
      </w:r>
      <w:r w:rsidR="00E62E5A" w:rsidRPr="00E62E5A">
        <w:rPr>
          <w:rFonts w:eastAsiaTheme="minorHAnsi"/>
          <w:sz w:val="24"/>
          <w:szCs w:val="24"/>
        </w:rPr>
        <w:t xml:space="preserve">one-minute-long time window, we cross correlated the vertical component with the East-West horizontal component and </w:t>
      </w:r>
      <w:ins w:id="64" w:author="Kenneth C. Creager" w:date="2020-05-27T18:18:00Z">
        <w:r>
          <w:rPr>
            <w:rFonts w:eastAsiaTheme="minorHAnsi"/>
            <w:sz w:val="24"/>
            <w:szCs w:val="24"/>
          </w:rPr>
          <w:t xml:space="preserve">with </w:t>
        </w:r>
      </w:ins>
      <w:r w:rsidR="00E62E5A" w:rsidRPr="00E62E5A">
        <w:rPr>
          <w:rFonts w:eastAsiaTheme="minorHAnsi"/>
          <w:sz w:val="24"/>
          <w:szCs w:val="24"/>
        </w:rPr>
        <w:t>the North-South horizontal component. Then, we stacked</w:t>
      </w:r>
      <w:r w:rsidR="00E62E5A">
        <w:rPr>
          <w:rFonts w:eastAsiaTheme="minorHAnsi"/>
          <w:sz w:val="24"/>
          <w:szCs w:val="24"/>
        </w:rPr>
        <w:t xml:space="preserve"> </w:t>
      </w:r>
      <w:r w:rsidR="00E62E5A" w:rsidRPr="00E62E5A">
        <w:rPr>
          <w:rFonts w:eastAsiaTheme="minorHAnsi"/>
          <w:sz w:val="24"/>
          <w:szCs w:val="24"/>
        </w:rPr>
        <w:t xml:space="preserve">the </w:t>
      </w:r>
      <w:proofErr w:type="gramStart"/>
      <w:r w:rsidR="00E62E5A" w:rsidRPr="00E62E5A">
        <w:rPr>
          <w:rFonts w:eastAsiaTheme="minorHAnsi"/>
          <w:sz w:val="24"/>
          <w:szCs w:val="24"/>
        </w:rPr>
        <w:t>cross correlation</w:t>
      </w:r>
      <w:proofErr w:type="gramEnd"/>
      <w:r w:rsidR="00E62E5A" w:rsidRPr="00E62E5A">
        <w:rPr>
          <w:rFonts w:eastAsiaTheme="minorHAnsi"/>
          <w:sz w:val="24"/>
          <w:szCs w:val="24"/>
        </w:rPr>
        <w:t xml:space="preserve"> functions over all the seismic stations of the array. We experimented</w:t>
      </w:r>
      <w:r w:rsidR="00E62E5A">
        <w:rPr>
          <w:rFonts w:eastAsiaTheme="minorHAnsi"/>
          <w:sz w:val="24"/>
          <w:szCs w:val="24"/>
        </w:rPr>
        <w:t xml:space="preserve"> </w:t>
      </w:r>
      <w:r w:rsidR="00E62E5A" w:rsidRPr="00E62E5A">
        <w:rPr>
          <w:rFonts w:eastAsiaTheme="minorHAnsi"/>
          <w:sz w:val="24"/>
          <w:szCs w:val="24"/>
        </w:rPr>
        <w:t>with a linear stack, a n</w:t>
      </w:r>
      <w:r w:rsidR="00E62E5A">
        <w:rPr>
          <w:rFonts w:eastAsiaTheme="minorHAnsi"/>
          <w:sz w:val="24"/>
          <w:szCs w:val="24"/>
        </w:rPr>
        <w:t>th</w:t>
      </w:r>
      <w:r w:rsidR="00E62E5A" w:rsidRPr="00E62E5A">
        <w:rPr>
          <w:rFonts w:eastAsiaTheme="minorHAnsi"/>
          <w:sz w:val="24"/>
          <w:szCs w:val="24"/>
        </w:rPr>
        <w:t xml:space="preserve">-root stack, and a phase-weighted stack (Schimmel &amp; </w:t>
      </w:r>
      <w:proofErr w:type="spellStart"/>
      <w:r w:rsidR="00E62E5A" w:rsidRPr="00E62E5A">
        <w:rPr>
          <w:rFonts w:eastAsiaTheme="minorHAnsi"/>
          <w:sz w:val="24"/>
          <w:szCs w:val="24"/>
        </w:rPr>
        <w:t>Paulssen</w:t>
      </w:r>
      <w:proofErr w:type="spellEnd"/>
      <w:r w:rsidR="00E62E5A" w:rsidRPr="00E62E5A">
        <w:rPr>
          <w:rFonts w:eastAsiaTheme="minorHAnsi"/>
          <w:sz w:val="24"/>
          <w:szCs w:val="24"/>
        </w:rPr>
        <w:t>,</w:t>
      </w:r>
      <w:r w:rsidR="00E62E5A">
        <w:rPr>
          <w:rFonts w:eastAsiaTheme="minorHAnsi"/>
          <w:sz w:val="24"/>
          <w:szCs w:val="24"/>
        </w:rPr>
        <w:t xml:space="preserve"> </w:t>
      </w:r>
      <w:r w:rsidR="00E62E5A" w:rsidRPr="00E62E5A">
        <w:rPr>
          <w:rFonts w:eastAsiaTheme="minorHAnsi"/>
          <w:sz w:val="24"/>
          <w:szCs w:val="24"/>
        </w:rPr>
        <w:t xml:space="preserve">1997). Figure 2 shows an example of the cross correlation functions </w:t>
      </w:r>
      <w:del w:id="65" w:author="Kenneth C. Creager" w:date="2020-05-27T18:19:00Z">
        <w:r w:rsidR="00E62E5A" w:rsidRPr="00E62E5A" w:rsidDel="007B2EBF">
          <w:rPr>
            <w:rFonts w:eastAsiaTheme="minorHAnsi"/>
            <w:sz w:val="24"/>
            <w:szCs w:val="24"/>
          </w:rPr>
          <w:delText>as a function of time</w:delText>
        </w:r>
        <w:r w:rsidR="00E62E5A" w:rsidDel="007B2EBF">
          <w:rPr>
            <w:rFonts w:eastAsiaTheme="minorHAnsi"/>
            <w:sz w:val="24"/>
            <w:szCs w:val="24"/>
          </w:rPr>
          <w:delText xml:space="preserve"> </w:delText>
        </w:r>
      </w:del>
      <w:r w:rsidR="00E62E5A" w:rsidRPr="00E62E5A">
        <w:rPr>
          <w:rFonts w:eastAsiaTheme="minorHAnsi"/>
          <w:sz w:val="24"/>
          <w:szCs w:val="24"/>
        </w:rPr>
        <w:t>for the Big Skidder array for the 82 one-minute long time windows when tremor was detected in a 5 km by 5 km grid cell centered on the array. We can see that for about half</w:t>
      </w:r>
      <w:r w:rsidR="00E62E5A">
        <w:rPr>
          <w:rFonts w:eastAsiaTheme="minorHAnsi"/>
          <w:sz w:val="24"/>
          <w:szCs w:val="24"/>
        </w:rPr>
        <w:t xml:space="preserve"> </w:t>
      </w:r>
      <w:r w:rsidR="00E62E5A" w:rsidRPr="00E62E5A">
        <w:rPr>
          <w:rFonts w:eastAsiaTheme="minorHAnsi"/>
          <w:sz w:val="24"/>
          <w:szCs w:val="24"/>
        </w:rPr>
        <w:t>of the tremor windows, there is a peak in the cross correlation at about 4.7 s. As the energy of the P-waves is expected to be higher on the vertical component, and the energy</w:t>
      </w:r>
      <w:r w:rsidR="00E62E5A">
        <w:rPr>
          <w:rFonts w:eastAsiaTheme="minorHAnsi"/>
          <w:sz w:val="24"/>
          <w:szCs w:val="24"/>
        </w:rPr>
        <w:t xml:space="preserve"> </w:t>
      </w:r>
      <w:r w:rsidR="00E62E5A" w:rsidRPr="00E62E5A">
        <w:rPr>
          <w:rFonts w:eastAsiaTheme="minorHAnsi"/>
          <w:sz w:val="24"/>
          <w:szCs w:val="24"/>
        </w:rPr>
        <w:t>of the S-waves to be higher on the horizontal components, we assume that this peak corresponds to the time lag between the arrival of a direct P-wave and a direct S-wave. We</w:t>
      </w:r>
      <w:r w:rsidR="00E62E5A">
        <w:rPr>
          <w:rFonts w:eastAsiaTheme="minorHAnsi"/>
          <w:sz w:val="24"/>
          <w:szCs w:val="24"/>
        </w:rPr>
        <w:t xml:space="preserve"> </w:t>
      </w:r>
      <w:r w:rsidR="00E62E5A" w:rsidRPr="00E62E5A">
        <w:rPr>
          <w:rFonts w:eastAsiaTheme="minorHAnsi"/>
          <w:sz w:val="24"/>
          <w:szCs w:val="24"/>
        </w:rPr>
        <w:t xml:space="preserve">then stacked the </w:t>
      </w:r>
      <w:proofErr w:type="gramStart"/>
      <w:r w:rsidR="00E62E5A" w:rsidRPr="00E62E5A">
        <w:rPr>
          <w:rFonts w:eastAsiaTheme="minorHAnsi"/>
          <w:sz w:val="24"/>
          <w:szCs w:val="24"/>
        </w:rPr>
        <w:t>cross correlation</w:t>
      </w:r>
      <w:proofErr w:type="gramEnd"/>
      <w:r w:rsidR="00E62E5A" w:rsidRPr="00E62E5A">
        <w:rPr>
          <w:rFonts w:eastAsiaTheme="minorHAnsi"/>
          <w:sz w:val="24"/>
          <w:szCs w:val="24"/>
        </w:rPr>
        <w:t xml:space="preserve"> functions over all the one-minute-long time windows.</w:t>
      </w:r>
      <w:r w:rsidR="00E62E5A">
        <w:rPr>
          <w:rFonts w:eastAsiaTheme="minorHAnsi"/>
          <w:sz w:val="24"/>
          <w:szCs w:val="24"/>
        </w:rPr>
        <w:t xml:space="preserve"> </w:t>
      </w:r>
      <w:r w:rsidR="00E62E5A" w:rsidRPr="00E62E5A">
        <w:rPr>
          <w:rFonts w:eastAsiaTheme="minorHAnsi"/>
          <w:sz w:val="24"/>
          <w:szCs w:val="24"/>
        </w:rPr>
        <w:t xml:space="preserve">Again, we experimented with a linear stack, a </w:t>
      </w:r>
      <w:del w:id="66" w:author="Kenneth C. Creager" w:date="2020-05-27T18:32:00Z">
        <w:r w:rsidR="00E62E5A" w:rsidRPr="00E62E5A" w:rsidDel="008B0D09">
          <w:rPr>
            <w:rFonts w:eastAsiaTheme="minorHAnsi"/>
            <w:sz w:val="24"/>
            <w:szCs w:val="24"/>
          </w:rPr>
          <w:delText xml:space="preserve">power </w:delText>
        </w:r>
      </w:del>
      <w:ins w:id="67" w:author="Kenneth C. Creager" w:date="2020-05-27T18:32:00Z">
        <w:r w:rsidR="008B0D09">
          <w:rPr>
            <w:rFonts w:eastAsiaTheme="minorHAnsi"/>
            <w:sz w:val="24"/>
            <w:szCs w:val="24"/>
          </w:rPr>
          <w:t>nth</w:t>
        </w:r>
      </w:ins>
      <w:ins w:id="68" w:author="Kenneth C. Creager" w:date="2020-05-27T18:33:00Z">
        <w:r w:rsidR="008B0D09">
          <w:rPr>
            <w:rFonts w:eastAsiaTheme="minorHAnsi"/>
            <w:sz w:val="24"/>
            <w:szCs w:val="24"/>
          </w:rPr>
          <w:t>-</w:t>
        </w:r>
      </w:ins>
      <w:ins w:id="69" w:author="Kenneth C. Creager" w:date="2020-05-27T18:32:00Z">
        <w:r w:rsidR="008B0D09">
          <w:rPr>
            <w:rFonts w:eastAsiaTheme="minorHAnsi"/>
            <w:sz w:val="24"/>
            <w:szCs w:val="24"/>
          </w:rPr>
          <w:t>root</w:t>
        </w:r>
        <w:r w:rsidR="008B0D09" w:rsidRPr="00E62E5A">
          <w:rPr>
            <w:rFonts w:eastAsiaTheme="minorHAnsi"/>
            <w:sz w:val="24"/>
            <w:szCs w:val="24"/>
          </w:rPr>
          <w:t xml:space="preserve"> </w:t>
        </w:r>
      </w:ins>
      <w:r w:rsidR="00E62E5A" w:rsidRPr="00E62E5A">
        <w:rPr>
          <w:rFonts w:eastAsiaTheme="minorHAnsi"/>
          <w:sz w:val="24"/>
          <w:szCs w:val="24"/>
        </w:rPr>
        <w:t>stack, and a phase-weighted stack.</w:t>
      </w:r>
      <w:r w:rsidR="00E62E5A">
        <w:rPr>
          <w:rFonts w:eastAsiaTheme="minorHAnsi"/>
          <w:sz w:val="24"/>
          <w:szCs w:val="24"/>
        </w:rPr>
        <w:t xml:space="preserve"> </w:t>
      </w:r>
      <w:r w:rsidR="00E62E5A" w:rsidRPr="00E62E5A">
        <w:rPr>
          <w:rFonts w:eastAsiaTheme="minorHAnsi"/>
          <w:sz w:val="24"/>
          <w:szCs w:val="24"/>
        </w:rPr>
        <w:t>We assume that the time of the maximum absolute value of the peak of the stack is the</w:t>
      </w:r>
      <w:r w:rsidR="00E62E5A">
        <w:rPr>
          <w:rFonts w:eastAsiaTheme="minorHAnsi"/>
          <w:sz w:val="24"/>
          <w:szCs w:val="24"/>
        </w:rPr>
        <w:t xml:space="preserve"> </w:t>
      </w:r>
      <w:r w:rsidR="00E62E5A" w:rsidRPr="00E62E5A">
        <w:rPr>
          <w:rFonts w:eastAsiaTheme="minorHAnsi"/>
          <w:sz w:val="24"/>
          <w:szCs w:val="24"/>
        </w:rPr>
        <w:t>time lag between the arrival of the direct P-wave and the arrival of the direct S-wave.</w:t>
      </w:r>
    </w:p>
    <w:p w14:paraId="44ADC18A" w14:textId="5077AF63" w:rsidR="00CC5F8E" w:rsidRDefault="00CC5F8E" w:rsidP="00CC5F8E">
      <w:pPr>
        <w:autoSpaceDE w:val="0"/>
        <w:autoSpaceDN w:val="0"/>
        <w:adjustRightInd w:val="0"/>
        <w:ind w:firstLine="720"/>
        <w:jc w:val="center"/>
        <w:rPr>
          <w:rFonts w:eastAsiaTheme="minorHAnsi"/>
          <w:sz w:val="24"/>
          <w:szCs w:val="24"/>
        </w:rPr>
      </w:pPr>
      <w:commentRangeStart w:id="70"/>
      <w:r>
        <w:rPr>
          <w:rFonts w:eastAsiaTheme="minorHAnsi"/>
          <w:noProof/>
          <w:sz w:val="24"/>
          <w:szCs w:val="24"/>
        </w:rPr>
        <w:lastRenderedPageBreak/>
        <w:drawing>
          <wp:inline distT="0" distB="0" distL="0" distR="0" wp14:anchorId="5C0F3BA6" wp14:editId="5836FC3E">
            <wp:extent cx="4834043" cy="3809702"/>
            <wp:effectExtent l="0" t="0" r="508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S_000_000_PWS.jpg"/>
                    <pic:cNvPicPr/>
                  </pic:nvPicPr>
                  <pic:blipFill rotWithShape="1">
                    <a:blip r:embed="rId13"/>
                    <a:srcRect l="9545" t="9117" r="9117" b="5413"/>
                    <a:stretch/>
                  </pic:blipFill>
                  <pic:spPr bwMode="auto">
                    <a:xfrm>
                      <a:off x="0" y="0"/>
                      <a:ext cx="4834422" cy="3810000"/>
                    </a:xfrm>
                    <a:prstGeom prst="rect">
                      <a:avLst/>
                    </a:prstGeom>
                    <a:ln>
                      <a:noFill/>
                    </a:ln>
                    <a:extLst>
                      <a:ext uri="{53640926-AAD7-44D8-BBD7-CCE9431645EC}">
                        <a14:shadowObscured xmlns:a14="http://schemas.microsoft.com/office/drawing/2010/main"/>
                      </a:ext>
                    </a:extLst>
                  </pic:spPr>
                </pic:pic>
              </a:graphicData>
            </a:graphic>
          </wp:inline>
        </w:drawing>
      </w:r>
      <w:commentRangeEnd w:id="70"/>
      <w:r w:rsidR="008B0D09">
        <w:rPr>
          <w:rStyle w:val="CommentReference"/>
        </w:rPr>
        <w:commentReference w:id="70"/>
      </w:r>
    </w:p>
    <w:p w14:paraId="1A905324" w14:textId="24192D15" w:rsidR="00CC5F8E" w:rsidRPr="00CC5F8E" w:rsidRDefault="00CC5F8E" w:rsidP="00CC5F8E">
      <w:pPr>
        <w:autoSpaceDE w:val="0"/>
        <w:autoSpaceDN w:val="0"/>
        <w:adjustRightInd w:val="0"/>
        <w:rPr>
          <w:rFonts w:eastAsiaTheme="minorHAnsi"/>
          <w:sz w:val="24"/>
          <w:szCs w:val="24"/>
        </w:rPr>
      </w:pPr>
      <w:r w:rsidRPr="00CC5F8E">
        <w:rPr>
          <w:rFonts w:eastAsiaTheme="minorHAnsi"/>
          <w:b/>
          <w:sz w:val="24"/>
          <w:szCs w:val="24"/>
        </w:rPr>
        <w:t>Figure 2.</w:t>
      </w:r>
      <w:r w:rsidRPr="00CC5F8E">
        <w:rPr>
          <w:rFonts w:eastAsiaTheme="minorHAnsi"/>
          <w:sz w:val="24"/>
          <w:szCs w:val="24"/>
        </w:rPr>
        <w:t xml:space="preserve"> Stacked cross</w:t>
      </w:r>
      <w:ins w:id="71" w:author="Kenneth C. Creager" w:date="2020-05-27T18:34:00Z">
        <w:r w:rsidR="008B0D09">
          <w:rPr>
            <w:rFonts w:eastAsiaTheme="minorHAnsi"/>
            <w:sz w:val="24"/>
            <w:szCs w:val="24"/>
          </w:rPr>
          <w:t>-</w:t>
        </w:r>
      </w:ins>
      <w:del w:id="72" w:author="Kenneth C. Creager" w:date="2020-05-27T18:34:00Z">
        <w:r w:rsidRPr="00CC5F8E" w:rsidDel="008B0D09">
          <w:rPr>
            <w:rFonts w:eastAsiaTheme="minorHAnsi"/>
            <w:sz w:val="24"/>
            <w:szCs w:val="24"/>
          </w:rPr>
          <w:delText xml:space="preserve"> </w:delText>
        </w:r>
      </w:del>
      <w:r w:rsidRPr="00CC5F8E">
        <w:rPr>
          <w:rFonts w:eastAsiaTheme="minorHAnsi"/>
          <w:sz w:val="24"/>
          <w:szCs w:val="24"/>
        </w:rPr>
        <w:t xml:space="preserve">correlation functions </w:t>
      </w:r>
      <w:ins w:id="73" w:author="Kenneth C. Creager" w:date="2020-05-27T18:34:00Z">
        <w:r w:rsidR="008B0D09">
          <w:rPr>
            <w:rFonts w:eastAsiaTheme="minorHAnsi"/>
            <w:sz w:val="24"/>
            <w:szCs w:val="24"/>
          </w:rPr>
          <w:t xml:space="preserve">ordered by </w:t>
        </w:r>
      </w:ins>
      <w:del w:id="74" w:author="Kenneth C. Creager" w:date="2020-05-27T18:34:00Z">
        <w:r w:rsidRPr="00CC5F8E" w:rsidDel="008B0D09">
          <w:rPr>
            <w:rFonts w:eastAsiaTheme="minorHAnsi"/>
            <w:sz w:val="24"/>
            <w:szCs w:val="24"/>
          </w:rPr>
          <w:delText xml:space="preserve">as function of </w:delText>
        </w:r>
      </w:del>
      <w:r w:rsidRPr="00CC5F8E">
        <w:rPr>
          <w:rFonts w:eastAsiaTheme="minorHAnsi"/>
          <w:sz w:val="24"/>
          <w:szCs w:val="24"/>
        </w:rPr>
        <w:t>time for the Big Skidder array for</w:t>
      </w:r>
      <w:r>
        <w:rPr>
          <w:rFonts w:eastAsiaTheme="minorHAnsi"/>
          <w:sz w:val="24"/>
          <w:szCs w:val="24"/>
        </w:rPr>
        <w:t xml:space="preserve"> </w:t>
      </w:r>
      <w:r w:rsidRPr="00CC5F8E">
        <w:rPr>
          <w:rFonts w:eastAsiaTheme="minorHAnsi"/>
          <w:sz w:val="24"/>
          <w:szCs w:val="24"/>
        </w:rPr>
        <w:t xml:space="preserve">the 82 one-minute </w:t>
      </w:r>
      <w:proofErr w:type="gramStart"/>
      <w:r w:rsidRPr="00CC5F8E">
        <w:rPr>
          <w:rFonts w:eastAsiaTheme="minorHAnsi"/>
          <w:sz w:val="24"/>
          <w:szCs w:val="24"/>
        </w:rPr>
        <w:t>long time</w:t>
      </w:r>
      <w:proofErr w:type="gramEnd"/>
      <w:r w:rsidRPr="00CC5F8E">
        <w:rPr>
          <w:rFonts w:eastAsiaTheme="minorHAnsi"/>
          <w:sz w:val="24"/>
          <w:szCs w:val="24"/>
        </w:rPr>
        <w:t xml:space="preserve"> windows when tremor was detected in a 5 km by 5 km grid cell centered on the array. We used a phase-weighted stack to stack the cross-correlation functions over</w:t>
      </w:r>
      <w:r>
        <w:rPr>
          <w:rFonts w:eastAsiaTheme="minorHAnsi"/>
          <w:sz w:val="24"/>
          <w:szCs w:val="24"/>
        </w:rPr>
        <w:t xml:space="preserve"> </w:t>
      </w:r>
      <w:r w:rsidRPr="00CC5F8E">
        <w:rPr>
          <w:rFonts w:eastAsiaTheme="minorHAnsi"/>
          <w:sz w:val="24"/>
          <w:szCs w:val="24"/>
        </w:rPr>
        <w:t>all the seismic stations. The colored cross-correlation at the end represent the stack over all the</w:t>
      </w:r>
      <w:r>
        <w:rPr>
          <w:rFonts w:eastAsiaTheme="minorHAnsi"/>
          <w:sz w:val="24"/>
          <w:szCs w:val="24"/>
        </w:rPr>
        <w:t xml:space="preserve"> </w:t>
      </w:r>
      <w:proofErr w:type="gramStart"/>
      <w:r w:rsidRPr="00CC5F8E">
        <w:rPr>
          <w:rFonts w:eastAsiaTheme="minorHAnsi"/>
          <w:sz w:val="24"/>
          <w:szCs w:val="24"/>
        </w:rPr>
        <w:t>82 time</w:t>
      </w:r>
      <w:proofErr w:type="gramEnd"/>
      <w:r w:rsidRPr="00CC5F8E">
        <w:rPr>
          <w:rFonts w:eastAsiaTheme="minorHAnsi"/>
          <w:sz w:val="24"/>
          <w:szCs w:val="24"/>
        </w:rPr>
        <w:t xml:space="preserve"> windows, red is for linear-stack, blue is for n-root stack and green is for phase-weighted</w:t>
      </w:r>
      <w:r>
        <w:rPr>
          <w:rFonts w:eastAsiaTheme="minorHAnsi"/>
          <w:sz w:val="24"/>
          <w:szCs w:val="24"/>
        </w:rPr>
        <w:t xml:space="preserve"> </w:t>
      </w:r>
      <w:r w:rsidRPr="00CC5F8E">
        <w:rPr>
          <w:rFonts w:eastAsiaTheme="minorHAnsi"/>
          <w:sz w:val="24"/>
          <w:szCs w:val="24"/>
        </w:rPr>
        <w:t>stack. Left panel is the cross correlation of the EW component with the vertical component, and</w:t>
      </w:r>
      <w:r>
        <w:rPr>
          <w:rFonts w:eastAsiaTheme="minorHAnsi"/>
          <w:sz w:val="24"/>
          <w:szCs w:val="24"/>
        </w:rPr>
        <w:t xml:space="preserve"> </w:t>
      </w:r>
      <w:r w:rsidRPr="00CC5F8E">
        <w:rPr>
          <w:rFonts w:eastAsiaTheme="minorHAnsi"/>
          <w:sz w:val="24"/>
          <w:szCs w:val="24"/>
        </w:rPr>
        <w:t>right panel is the cross correlation of the NS component with the vertical component.</w:t>
      </w:r>
    </w:p>
    <w:p w14:paraId="7AD03729" w14:textId="77777777" w:rsidR="00CC5F8E" w:rsidRDefault="00CC5F8E" w:rsidP="00CC5F8E">
      <w:pPr>
        <w:autoSpaceDE w:val="0"/>
        <w:autoSpaceDN w:val="0"/>
        <w:adjustRightInd w:val="0"/>
        <w:ind w:firstLine="720"/>
        <w:jc w:val="center"/>
        <w:rPr>
          <w:rFonts w:eastAsiaTheme="minorHAnsi"/>
          <w:sz w:val="24"/>
          <w:szCs w:val="24"/>
        </w:rPr>
      </w:pPr>
    </w:p>
    <w:p w14:paraId="6D33F97F" w14:textId="74E3352C" w:rsidR="00E62E5A" w:rsidRDefault="00E62E5A" w:rsidP="00CC5F8E">
      <w:pPr>
        <w:autoSpaceDE w:val="0"/>
        <w:autoSpaceDN w:val="0"/>
        <w:adjustRightInd w:val="0"/>
        <w:ind w:firstLine="720"/>
        <w:rPr>
          <w:rFonts w:eastAsiaTheme="minorHAnsi"/>
          <w:sz w:val="24"/>
          <w:szCs w:val="24"/>
        </w:rPr>
      </w:pPr>
      <w:r w:rsidRPr="00E62E5A">
        <w:rPr>
          <w:rFonts w:eastAsiaTheme="minorHAnsi"/>
          <w:sz w:val="24"/>
          <w:szCs w:val="24"/>
        </w:rPr>
        <w:t xml:space="preserve">Only about half of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have a distinct peak that coincides with the peak in the stacked cross correlation. The other cross</w:t>
      </w:r>
      <w:ins w:id="75" w:author="Kenneth C. Creager" w:date="2020-05-27T18:36:00Z">
        <w:r w:rsidR="008B0D09">
          <w:rPr>
            <w:rFonts w:eastAsiaTheme="minorHAnsi"/>
            <w:sz w:val="24"/>
            <w:szCs w:val="24"/>
          </w:rPr>
          <w:t>-</w:t>
        </w:r>
      </w:ins>
      <w:del w:id="76" w:author="Kenneth C. Creager" w:date="2020-05-27T18:36:00Z">
        <w:r w:rsidRPr="00E62E5A" w:rsidDel="008B0D09">
          <w:rPr>
            <w:rFonts w:eastAsiaTheme="minorHAnsi"/>
            <w:sz w:val="24"/>
            <w:szCs w:val="24"/>
          </w:rPr>
          <w:delText xml:space="preserve"> </w:delText>
        </w:r>
      </w:del>
      <w:r w:rsidRPr="00E62E5A">
        <w:rPr>
          <w:rFonts w:eastAsiaTheme="minorHAnsi"/>
          <w:sz w:val="24"/>
          <w:szCs w:val="24"/>
        </w:rPr>
        <w:t>correlations functions show either a distinct peak at another time lag, or no clearly visible peak. This may</w:t>
      </w:r>
      <w:r>
        <w:rPr>
          <w:rFonts w:eastAsiaTheme="minorHAnsi"/>
          <w:sz w:val="24"/>
          <w:szCs w:val="24"/>
        </w:rPr>
        <w:t xml:space="preserve"> </w:t>
      </w:r>
      <w:r w:rsidRPr="00E62E5A">
        <w:rPr>
          <w:rFonts w:eastAsiaTheme="minorHAnsi"/>
          <w:sz w:val="24"/>
          <w:szCs w:val="24"/>
        </w:rPr>
        <w:t>be either because the source of the tremor during the corresponding one-minute-long time</w:t>
      </w:r>
      <w:r>
        <w:rPr>
          <w:rFonts w:eastAsiaTheme="minorHAnsi"/>
          <w:sz w:val="24"/>
          <w:szCs w:val="24"/>
        </w:rPr>
        <w:t xml:space="preserve"> </w:t>
      </w:r>
      <w:r w:rsidRPr="00E62E5A">
        <w:rPr>
          <w:rFonts w:eastAsiaTheme="minorHAnsi"/>
          <w:sz w:val="24"/>
          <w:szCs w:val="24"/>
        </w:rPr>
        <w:t xml:space="preserve">window was </w:t>
      </w:r>
      <w:proofErr w:type="spellStart"/>
      <w:r w:rsidRPr="00E62E5A">
        <w:rPr>
          <w:rFonts w:eastAsiaTheme="minorHAnsi"/>
          <w:sz w:val="24"/>
          <w:szCs w:val="24"/>
        </w:rPr>
        <w:t>mislocated</w:t>
      </w:r>
      <w:proofErr w:type="spellEnd"/>
      <w:r w:rsidRPr="00E62E5A">
        <w:rPr>
          <w:rFonts w:eastAsiaTheme="minorHAnsi"/>
          <w:sz w:val="24"/>
          <w:szCs w:val="24"/>
        </w:rPr>
        <w:t>, or because the signal-to-noise ratio is too low. To improve the</w:t>
      </w:r>
      <w:r>
        <w:rPr>
          <w:rFonts w:eastAsiaTheme="minorHAnsi"/>
          <w:sz w:val="24"/>
          <w:szCs w:val="24"/>
        </w:rPr>
        <w:t xml:space="preserve"> </w:t>
      </w:r>
      <w:r w:rsidRPr="00E62E5A">
        <w:rPr>
          <w:rFonts w:eastAsiaTheme="minorHAnsi"/>
          <w:sz w:val="24"/>
          <w:szCs w:val="24"/>
        </w:rPr>
        <w:t>signal-to-noise ratio of the peak in the stacked cross correlation, we divided the one-minute</w:t>
      </w:r>
      <w:r>
        <w:rPr>
          <w:rFonts w:eastAsiaTheme="minorHAnsi"/>
          <w:sz w:val="24"/>
          <w:szCs w:val="24"/>
        </w:rPr>
        <w:t>-</w:t>
      </w:r>
      <w:r w:rsidRPr="00E62E5A">
        <w:rPr>
          <w:rFonts w:eastAsiaTheme="minorHAnsi"/>
          <w:sz w:val="24"/>
          <w:szCs w:val="24"/>
        </w:rPr>
        <w:t>long time windows into two clusters, the ones that match well the stacked cross correlation, and the ones that do not match it well. For each one-minute-long time window,</w:t>
      </w:r>
      <w:r>
        <w:rPr>
          <w:rFonts w:eastAsiaTheme="minorHAnsi"/>
          <w:sz w:val="24"/>
          <w:szCs w:val="24"/>
        </w:rPr>
        <w:t xml:space="preserve"> </w:t>
      </w:r>
      <w:r w:rsidRPr="00E62E5A">
        <w:rPr>
          <w:rFonts w:eastAsiaTheme="minorHAnsi"/>
          <w:sz w:val="24"/>
          <w:szCs w:val="24"/>
        </w:rPr>
        <w:t xml:space="preserve">we took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 between the horizontal and the vertical component, and cross correlated it with the stack over all the time windows. From this last cross</w:t>
      </w:r>
      <w:r>
        <w:rPr>
          <w:rFonts w:eastAsiaTheme="minorHAnsi"/>
          <w:sz w:val="24"/>
          <w:szCs w:val="24"/>
        </w:rPr>
        <w:t xml:space="preserve"> </w:t>
      </w:r>
      <w:r w:rsidRPr="00E62E5A">
        <w:rPr>
          <w:rFonts w:eastAsiaTheme="minorHAnsi"/>
          <w:sz w:val="24"/>
          <w:szCs w:val="24"/>
        </w:rPr>
        <w:t>correlation function, we then computed its maximum absolute value, its value at time</w:t>
      </w:r>
      <w:r>
        <w:rPr>
          <w:rFonts w:eastAsiaTheme="minorHAnsi"/>
          <w:sz w:val="24"/>
          <w:szCs w:val="24"/>
        </w:rPr>
        <w:t xml:space="preserve"> </w:t>
      </w:r>
      <w:r w:rsidRPr="00E62E5A">
        <w:rPr>
          <w:rFonts w:eastAsiaTheme="minorHAnsi"/>
          <w:sz w:val="24"/>
          <w:szCs w:val="24"/>
        </w:rPr>
        <w:t>0, and the time lag at which it takes its maximum absolute value. For each one-minute</w:t>
      </w:r>
      <w:r>
        <w:rPr>
          <w:rFonts w:eastAsiaTheme="minorHAnsi"/>
          <w:sz w:val="24"/>
          <w:szCs w:val="24"/>
        </w:rPr>
        <w:t>-</w:t>
      </w:r>
      <w:r w:rsidRPr="00E62E5A">
        <w:rPr>
          <w:rFonts w:eastAsiaTheme="minorHAnsi"/>
          <w:sz w:val="24"/>
          <w:szCs w:val="24"/>
        </w:rPr>
        <w:t xml:space="preserve">long time window, we also took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 between the horizontal and</w:t>
      </w:r>
      <w:r>
        <w:rPr>
          <w:rFonts w:eastAsiaTheme="minorHAnsi"/>
          <w:sz w:val="24"/>
          <w:szCs w:val="24"/>
        </w:rPr>
        <w:t xml:space="preserve"> </w:t>
      </w:r>
      <w:r w:rsidRPr="00E62E5A">
        <w:rPr>
          <w:rFonts w:eastAsiaTheme="minorHAnsi"/>
          <w:sz w:val="24"/>
          <w:szCs w:val="24"/>
        </w:rPr>
        <w:t>the vertical component and computed the ratio between the amplitude of the peak to</w:t>
      </w:r>
      <w:r>
        <w:rPr>
          <w:rFonts w:eastAsiaTheme="minorHAnsi"/>
          <w:sz w:val="24"/>
          <w:szCs w:val="24"/>
        </w:rPr>
        <w:t xml:space="preserve"> </w:t>
      </w:r>
      <w:r w:rsidRPr="00E62E5A">
        <w:rPr>
          <w:rFonts w:eastAsiaTheme="minorHAnsi"/>
          <w:sz w:val="24"/>
          <w:szCs w:val="24"/>
        </w:rPr>
        <w:t>the root mean square. We did this for both the East-West component and the North-South component. Each one-minute-long time window is thus associated to eight values of quality criteria. We then classi</w:t>
      </w:r>
      <w:r>
        <w:rPr>
          <w:rFonts w:eastAsiaTheme="minorHAnsi"/>
          <w:sz w:val="24"/>
          <w:szCs w:val="24"/>
        </w:rPr>
        <w:t>fi</w:t>
      </w:r>
      <w:r w:rsidRPr="00E62E5A">
        <w:rPr>
          <w:rFonts w:eastAsiaTheme="minorHAnsi"/>
          <w:sz w:val="24"/>
          <w:szCs w:val="24"/>
        </w:rPr>
        <w:t>ed each one-minute-long time window into two</w:t>
      </w:r>
      <w:r>
        <w:rPr>
          <w:rFonts w:eastAsiaTheme="minorHAnsi"/>
          <w:sz w:val="24"/>
          <w:szCs w:val="24"/>
        </w:rPr>
        <w:t xml:space="preserve"> </w:t>
      </w:r>
      <w:r w:rsidRPr="00E62E5A">
        <w:rPr>
          <w:rFonts w:eastAsiaTheme="minorHAnsi"/>
          <w:sz w:val="24"/>
          <w:szCs w:val="24"/>
        </w:rPr>
        <w:t>d</w:t>
      </w:r>
      <w:r>
        <w:rPr>
          <w:rFonts w:eastAsiaTheme="minorHAnsi"/>
          <w:sz w:val="24"/>
          <w:szCs w:val="24"/>
        </w:rPr>
        <w:t>iff</w:t>
      </w:r>
      <w:r w:rsidRPr="00E62E5A">
        <w:rPr>
          <w:rFonts w:eastAsiaTheme="minorHAnsi"/>
          <w:sz w:val="24"/>
          <w:szCs w:val="24"/>
        </w:rPr>
        <w:t xml:space="preserve">erent clusters, based </w:t>
      </w:r>
      <w:r w:rsidRPr="00E62E5A">
        <w:rPr>
          <w:rFonts w:eastAsiaTheme="minorHAnsi"/>
          <w:sz w:val="24"/>
          <w:szCs w:val="24"/>
        </w:rPr>
        <w:lastRenderedPageBreak/>
        <w:t xml:space="preserve">on the value of these criteria, using a K-means clustering algorithm (function </w:t>
      </w:r>
      <w:proofErr w:type="spellStart"/>
      <w:proofErr w:type="gramStart"/>
      <w:r w:rsidRPr="00E62E5A">
        <w:rPr>
          <w:rFonts w:eastAsiaTheme="minorHAnsi"/>
          <w:sz w:val="24"/>
          <w:szCs w:val="24"/>
        </w:rPr>
        <w:t>sklearn.cluster</w:t>
      </w:r>
      <w:proofErr w:type="gramEnd"/>
      <w:r w:rsidRPr="00E62E5A">
        <w:rPr>
          <w:rFonts w:eastAsiaTheme="minorHAnsi"/>
          <w:sz w:val="24"/>
          <w:szCs w:val="24"/>
        </w:rPr>
        <w:t>.KMeans</w:t>
      </w:r>
      <w:proofErr w:type="spellEnd"/>
      <w:r w:rsidRPr="00E62E5A">
        <w:rPr>
          <w:rFonts w:eastAsiaTheme="minorHAnsi"/>
          <w:sz w:val="24"/>
          <w:szCs w:val="24"/>
        </w:rPr>
        <w:t xml:space="preserve"> from the Python library </w:t>
      </w:r>
      <w:proofErr w:type="spellStart"/>
      <w:r w:rsidRPr="00E62E5A">
        <w:rPr>
          <w:rFonts w:eastAsiaTheme="minorHAnsi"/>
          <w:sz w:val="24"/>
          <w:szCs w:val="24"/>
        </w:rPr>
        <w:t>SciKitLearn</w:t>
      </w:r>
      <w:proofErr w:type="spellEnd"/>
      <w:r w:rsidRPr="00E62E5A">
        <w:rPr>
          <w:rFonts w:eastAsiaTheme="minorHAnsi"/>
          <w:sz w:val="24"/>
          <w:szCs w:val="24"/>
        </w:rPr>
        <w:t>). The K</w:t>
      </w:r>
      <w:r>
        <w:rPr>
          <w:rFonts w:eastAsiaTheme="minorHAnsi"/>
          <w:sz w:val="24"/>
          <w:szCs w:val="24"/>
        </w:rPr>
        <w:t>-</w:t>
      </w:r>
      <w:r w:rsidRPr="00E62E5A">
        <w:rPr>
          <w:rFonts w:eastAsiaTheme="minorHAnsi"/>
          <w:sz w:val="24"/>
          <w:szCs w:val="24"/>
        </w:rPr>
        <w:t xml:space="preserve">means procedure is as follows: We choose the number of clusters </w:t>
      </w:r>
      <w:proofErr w:type="gramStart"/>
      <w:r w:rsidRPr="00E62E5A">
        <w:rPr>
          <w:rFonts w:eastAsiaTheme="minorHAnsi"/>
          <w:sz w:val="24"/>
          <w:szCs w:val="24"/>
        </w:rPr>
        <w:t>R ,</w:t>
      </w:r>
      <w:proofErr w:type="gramEnd"/>
      <w:r w:rsidRPr="00E62E5A">
        <w:rPr>
          <w:rFonts w:eastAsiaTheme="minorHAnsi"/>
          <w:sz w:val="24"/>
          <w:szCs w:val="24"/>
        </w:rPr>
        <w:t xml:space="preserve"> then we arbitra</w:t>
      </w:r>
      <w:r>
        <w:rPr>
          <w:rFonts w:eastAsiaTheme="minorHAnsi"/>
          <w:sz w:val="24"/>
          <w:szCs w:val="24"/>
        </w:rPr>
        <w:t>r</w:t>
      </w:r>
      <w:r w:rsidRPr="00E62E5A">
        <w:rPr>
          <w:rFonts w:eastAsiaTheme="minorHAnsi"/>
          <w:sz w:val="24"/>
          <w:szCs w:val="24"/>
        </w:rPr>
        <w:t>ily choose a center for each cluster. We put each one-minute-long time window into the</w:t>
      </w:r>
      <w:r>
        <w:rPr>
          <w:rFonts w:eastAsiaTheme="minorHAnsi"/>
          <w:sz w:val="24"/>
          <w:szCs w:val="24"/>
        </w:rPr>
        <w:t xml:space="preserve"> </w:t>
      </w:r>
      <w:r w:rsidRPr="00E62E5A">
        <w:rPr>
          <w:rFonts w:eastAsiaTheme="minorHAnsi"/>
          <w:sz w:val="24"/>
          <w:szCs w:val="24"/>
        </w:rPr>
        <w:t>cluster to which it is closest (based on the values of the eight criteria). Once all one-minute</w:t>
      </w:r>
      <w:r>
        <w:rPr>
          <w:rFonts w:eastAsiaTheme="minorHAnsi"/>
          <w:sz w:val="24"/>
          <w:szCs w:val="24"/>
        </w:rPr>
        <w:t>-</w:t>
      </w:r>
      <w:r w:rsidRPr="00E62E5A">
        <w:rPr>
          <w:rFonts w:eastAsiaTheme="minorHAnsi"/>
          <w:sz w:val="24"/>
          <w:szCs w:val="24"/>
        </w:rPr>
        <w:t xml:space="preserve">long time windows have been put in a cluster, we recompute the mean of the eight criteria for each cluster, and </w:t>
      </w:r>
      <w:del w:id="77" w:author="Kenneth C. Creager" w:date="2020-05-27T18:27:00Z">
        <w:r w:rsidRPr="00E62E5A" w:rsidDel="006537C8">
          <w:rPr>
            <w:rFonts w:eastAsiaTheme="minorHAnsi"/>
            <w:sz w:val="24"/>
            <w:szCs w:val="24"/>
          </w:rPr>
          <w:delText>re</w:delText>
        </w:r>
      </w:del>
      <w:r w:rsidRPr="00E62E5A">
        <w:rPr>
          <w:rFonts w:eastAsiaTheme="minorHAnsi"/>
          <w:sz w:val="24"/>
          <w:szCs w:val="24"/>
        </w:rPr>
        <w:t>iterate the procedure until convergence. For each cluster,</w:t>
      </w:r>
      <w:r>
        <w:rPr>
          <w:rFonts w:eastAsiaTheme="minorHAnsi"/>
          <w:sz w:val="24"/>
          <w:szCs w:val="24"/>
        </w:rPr>
        <w:t xml:space="preserve"> </w:t>
      </w:r>
      <w:r w:rsidRPr="00E62E5A">
        <w:rPr>
          <w:rFonts w:eastAsiaTheme="minorHAnsi"/>
          <w:sz w:val="24"/>
          <w:szCs w:val="24"/>
        </w:rPr>
        <w:t xml:space="preserve">we then </w:t>
      </w:r>
      <w:commentRangeStart w:id="78"/>
      <w:r w:rsidRPr="00E62E5A">
        <w:rPr>
          <w:rFonts w:eastAsiaTheme="minorHAnsi"/>
          <w:sz w:val="24"/>
          <w:szCs w:val="24"/>
        </w:rPr>
        <w:t>stacked</w:t>
      </w:r>
      <w:commentRangeEnd w:id="78"/>
      <w:r w:rsidR="008B0D09">
        <w:rPr>
          <w:rStyle w:val="CommentReference"/>
        </w:rPr>
        <w:commentReference w:id="78"/>
      </w:r>
      <w:r w:rsidRPr="00E62E5A">
        <w:rPr>
          <w:rFonts w:eastAsiaTheme="minorHAnsi"/>
          <w:sz w:val="24"/>
          <w:szCs w:val="24"/>
        </w:rPr>
        <w:t xml:space="preserve"> the cross</w:t>
      </w:r>
      <w:ins w:id="79" w:author="Kenneth C. Creager" w:date="2020-05-27T18:28:00Z">
        <w:r w:rsidR="006537C8">
          <w:rPr>
            <w:rFonts w:eastAsiaTheme="minorHAnsi"/>
            <w:sz w:val="24"/>
            <w:szCs w:val="24"/>
          </w:rPr>
          <w:t>-</w:t>
        </w:r>
      </w:ins>
      <w:del w:id="80" w:author="Kenneth C. Creager" w:date="2020-05-27T18:28:00Z">
        <w:r w:rsidRPr="00E62E5A" w:rsidDel="006537C8">
          <w:rPr>
            <w:rFonts w:eastAsiaTheme="minorHAnsi"/>
            <w:sz w:val="24"/>
            <w:szCs w:val="24"/>
          </w:rPr>
          <w:delText xml:space="preserve"> </w:delText>
        </w:r>
      </w:del>
      <w:r w:rsidRPr="00E62E5A">
        <w:rPr>
          <w:rFonts w:eastAsiaTheme="minorHAnsi"/>
          <w:sz w:val="24"/>
          <w:szCs w:val="24"/>
        </w:rPr>
        <w:t>correlation functions over all the one-minute-long time windows belonging to the cluster. Figure 3 shows the envelope of the stacked cross correlation for each of the clusters compared to the original stacked cross correlation for all</w:t>
      </w:r>
      <w:r>
        <w:rPr>
          <w:rFonts w:eastAsiaTheme="minorHAnsi"/>
          <w:sz w:val="24"/>
          <w:szCs w:val="24"/>
        </w:rPr>
        <w:t xml:space="preserve"> </w:t>
      </w:r>
      <w:r w:rsidRPr="00E62E5A">
        <w:rPr>
          <w:rFonts w:eastAsiaTheme="minorHAnsi"/>
          <w:sz w:val="24"/>
          <w:szCs w:val="24"/>
        </w:rPr>
        <w:t>the one-minute-long time windows. The clustering has improved the amplitude of the</w:t>
      </w:r>
      <w:r>
        <w:rPr>
          <w:rFonts w:eastAsiaTheme="minorHAnsi"/>
          <w:sz w:val="24"/>
          <w:szCs w:val="24"/>
        </w:rPr>
        <w:t xml:space="preserve"> </w:t>
      </w:r>
      <w:r w:rsidRPr="00E62E5A">
        <w:rPr>
          <w:rFonts w:eastAsiaTheme="minorHAnsi"/>
          <w:sz w:val="24"/>
          <w:szCs w:val="24"/>
        </w:rPr>
        <w:t>peak for one of the clusters, and made the peak nearly disappear for the other cluster.</w:t>
      </w:r>
    </w:p>
    <w:p w14:paraId="6D408A84" w14:textId="7D66AE56" w:rsidR="00CC5F8E" w:rsidRDefault="00CC5F8E" w:rsidP="00CC5F8E">
      <w:pPr>
        <w:autoSpaceDE w:val="0"/>
        <w:autoSpaceDN w:val="0"/>
        <w:adjustRightInd w:val="0"/>
        <w:ind w:firstLine="720"/>
        <w:rPr>
          <w:rFonts w:eastAsiaTheme="minorHAnsi"/>
          <w:sz w:val="24"/>
          <w:szCs w:val="24"/>
        </w:rPr>
      </w:pPr>
      <w:r>
        <w:rPr>
          <w:rFonts w:eastAsiaTheme="minorHAnsi"/>
          <w:noProof/>
          <w:sz w:val="24"/>
          <w:szCs w:val="24"/>
        </w:rPr>
        <w:drawing>
          <wp:inline distT="0" distB="0" distL="0" distR="0" wp14:anchorId="446D0DBB" wp14:editId="224648E1">
            <wp:extent cx="4918326" cy="401256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S_000_000_PWS_PWS_cluster_stackcc.jpg"/>
                    <pic:cNvPicPr/>
                  </pic:nvPicPr>
                  <pic:blipFill rotWithShape="1">
                    <a:blip r:embed="rId14"/>
                    <a:srcRect l="8122" t="9259" r="9107" b="6330"/>
                    <a:stretch/>
                  </pic:blipFill>
                  <pic:spPr bwMode="auto">
                    <a:xfrm>
                      <a:off x="0" y="0"/>
                      <a:ext cx="4919586" cy="4013593"/>
                    </a:xfrm>
                    <a:prstGeom prst="rect">
                      <a:avLst/>
                    </a:prstGeom>
                    <a:ln>
                      <a:noFill/>
                    </a:ln>
                    <a:extLst>
                      <a:ext uri="{53640926-AAD7-44D8-BBD7-CCE9431645EC}">
                        <a14:shadowObscured xmlns:a14="http://schemas.microsoft.com/office/drawing/2010/main"/>
                      </a:ext>
                    </a:extLst>
                  </pic:spPr>
                </pic:pic>
              </a:graphicData>
            </a:graphic>
          </wp:inline>
        </w:drawing>
      </w:r>
    </w:p>
    <w:p w14:paraId="3B63B8C7" w14:textId="57AA3664" w:rsidR="00CC5F8E" w:rsidRPr="00CC5F8E" w:rsidRDefault="00CC5F8E" w:rsidP="00CC5F8E">
      <w:pPr>
        <w:autoSpaceDE w:val="0"/>
        <w:autoSpaceDN w:val="0"/>
        <w:adjustRightInd w:val="0"/>
        <w:rPr>
          <w:rFonts w:eastAsiaTheme="minorHAnsi"/>
          <w:sz w:val="24"/>
          <w:szCs w:val="24"/>
        </w:rPr>
      </w:pPr>
      <w:r w:rsidRPr="00CC5F8E">
        <w:rPr>
          <w:rFonts w:eastAsiaTheme="minorHAnsi"/>
          <w:b/>
          <w:sz w:val="24"/>
          <w:szCs w:val="24"/>
        </w:rPr>
        <w:t>Figure 3.</w:t>
      </w:r>
      <w:r w:rsidRPr="00CC5F8E">
        <w:rPr>
          <w:rFonts w:eastAsiaTheme="minorHAnsi"/>
          <w:sz w:val="24"/>
          <w:szCs w:val="24"/>
        </w:rPr>
        <w:t xml:space="preserve"> Stack of the cross</w:t>
      </w:r>
      <w:ins w:id="81" w:author="Kenneth C. Creager" w:date="2020-05-27T18:44:00Z">
        <w:r w:rsidR="00F91B4E">
          <w:rPr>
            <w:rFonts w:eastAsiaTheme="minorHAnsi"/>
            <w:sz w:val="24"/>
            <w:szCs w:val="24"/>
          </w:rPr>
          <w:t>-</w:t>
        </w:r>
      </w:ins>
      <w:del w:id="82" w:author="Kenneth C. Creager" w:date="2020-05-27T18:44:00Z">
        <w:r w:rsidRPr="00CC5F8E" w:rsidDel="00F91B4E">
          <w:rPr>
            <w:rFonts w:eastAsiaTheme="minorHAnsi"/>
            <w:sz w:val="24"/>
            <w:szCs w:val="24"/>
          </w:rPr>
          <w:delText xml:space="preserve"> </w:delText>
        </w:r>
      </w:del>
      <w:r w:rsidRPr="00CC5F8E">
        <w:rPr>
          <w:rFonts w:eastAsiaTheme="minorHAnsi"/>
          <w:sz w:val="24"/>
          <w:szCs w:val="24"/>
        </w:rPr>
        <w:t xml:space="preserve">correlation functions over all the </w:t>
      </w:r>
      <w:proofErr w:type="gramStart"/>
      <w:r w:rsidRPr="00CC5F8E">
        <w:rPr>
          <w:rFonts w:eastAsiaTheme="minorHAnsi"/>
          <w:sz w:val="24"/>
          <w:szCs w:val="24"/>
        </w:rPr>
        <w:t>82 time</w:t>
      </w:r>
      <w:proofErr w:type="gramEnd"/>
      <w:r w:rsidRPr="00CC5F8E">
        <w:rPr>
          <w:rFonts w:eastAsiaTheme="minorHAnsi"/>
          <w:sz w:val="24"/>
          <w:szCs w:val="24"/>
        </w:rPr>
        <w:t xml:space="preserve"> windows from Figure</w:t>
      </w:r>
      <w:r>
        <w:rPr>
          <w:rFonts w:eastAsiaTheme="minorHAnsi"/>
          <w:sz w:val="24"/>
          <w:szCs w:val="24"/>
        </w:rPr>
        <w:t xml:space="preserve"> </w:t>
      </w:r>
      <w:r w:rsidRPr="00CC5F8E">
        <w:rPr>
          <w:rFonts w:eastAsiaTheme="minorHAnsi"/>
          <w:sz w:val="24"/>
          <w:szCs w:val="24"/>
        </w:rPr>
        <w:t>2.</w:t>
      </w:r>
      <w:r>
        <w:rPr>
          <w:rFonts w:eastAsiaTheme="minorHAnsi"/>
          <w:sz w:val="24"/>
          <w:szCs w:val="24"/>
        </w:rPr>
        <w:t xml:space="preserve"> </w:t>
      </w:r>
      <w:commentRangeStart w:id="83"/>
      <w:r w:rsidRPr="00CC5F8E">
        <w:rPr>
          <w:rFonts w:eastAsiaTheme="minorHAnsi"/>
          <w:sz w:val="24"/>
          <w:szCs w:val="24"/>
        </w:rPr>
        <w:t>We</w:t>
      </w:r>
      <w:commentRangeEnd w:id="83"/>
      <w:r w:rsidR="00F91B4E">
        <w:rPr>
          <w:rStyle w:val="CommentReference"/>
        </w:rPr>
        <w:commentReference w:id="83"/>
      </w:r>
      <w:r w:rsidRPr="00CC5F8E">
        <w:rPr>
          <w:rFonts w:eastAsiaTheme="minorHAnsi"/>
          <w:sz w:val="24"/>
          <w:szCs w:val="24"/>
        </w:rPr>
        <w:t xml:space="preserve"> used a phase-weighted stack for the stack over the stations and for the stack over the time</w:t>
      </w:r>
      <w:r>
        <w:rPr>
          <w:rFonts w:eastAsiaTheme="minorHAnsi"/>
          <w:sz w:val="24"/>
          <w:szCs w:val="24"/>
        </w:rPr>
        <w:t xml:space="preserve"> </w:t>
      </w:r>
      <w:r w:rsidRPr="00CC5F8E">
        <w:rPr>
          <w:rFonts w:eastAsiaTheme="minorHAnsi"/>
          <w:sz w:val="24"/>
          <w:szCs w:val="24"/>
        </w:rPr>
        <w:t>windows. The black line is the stack over all the time windows. The red line on the left panels</w:t>
      </w:r>
      <w:r>
        <w:rPr>
          <w:rFonts w:eastAsiaTheme="minorHAnsi"/>
          <w:sz w:val="24"/>
          <w:szCs w:val="24"/>
        </w:rPr>
        <w:t xml:space="preserve"> </w:t>
      </w:r>
      <w:r w:rsidRPr="00CC5F8E">
        <w:rPr>
          <w:rFonts w:eastAsiaTheme="minorHAnsi"/>
          <w:sz w:val="24"/>
          <w:szCs w:val="24"/>
        </w:rPr>
        <w:t>is the envelope of the stack over the time windows in the _</w:t>
      </w:r>
      <w:proofErr w:type="spellStart"/>
      <w:r w:rsidRPr="00CC5F8E">
        <w:rPr>
          <w:rFonts w:eastAsiaTheme="minorHAnsi"/>
          <w:sz w:val="24"/>
          <w:szCs w:val="24"/>
        </w:rPr>
        <w:t>rst</w:t>
      </w:r>
      <w:proofErr w:type="spellEnd"/>
      <w:r w:rsidRPr="00CC5F8E">
        <w:rPr>
          <w:rFonts w:eastAsiaTheme="minorHAnsi"/>
          <w:sz w:val="24"/>
          <w:szCs w:val="24"/>
        </w:rPr>
        <w:t xml:space="preserve"> cluster (which contains the time</w:t>
      </w:r>
      <w:r>
        <w:rPr>
          <w:rFonts w:eastAsiaTheme="minorHAnsi"/>
          <w:sz w:val="24"/>
          <w:szCs w:val="24"/>
        </w:rPr>
        <w:t xml:space="preserve"> </w:t>
      </w:r>
      <w:r w:rsidRPr="00CC5F8E">
        <w:rPr>
          <w:rFonts w:eastAsiaTheme="minorHAnsi"/>
          <w:sz w:val="24"/>
          <w:szCs w:val="24"/>
        </w:rPr>
        <w:t xml:space="preserve">windows that </w:t>
      </w:r>
      <w:r>
        <w:rPr>
          <w:rFonts w:eastAsiaTheme="minorHAnsi"/>
          <w:sz w:val="24"/>
          <w:szCs w:val="24"/>
        </w:rPr>
        <w:t>fi</w:t>
      </w:r>
      <w:r w:rsidRPr="00CC5F8E">
        <w:rPr>
          <w:rFonts w:eastAsiaTheme="minorHAnsi"/>
          <w:sz w:val="24"/>
          <w:szCs w:val="24"/>
        </w:rPr>
        <w:t>t well with the stack), and the blue line on the right panels is the envelope of</w:t>
      </w:r>
      <w:r>
        <w:rPr>
          <w:rFonts w:eastAsiaTheme="minorHAnsi"/>
          <w:sz w:val="24"/>
          <w:szCs w:val="24"/>
        </w:rPr>
        <w:t xml:space="preserve"> </w:t>
      </w:r>
      <w:r w:rsidRPr="00CC5F8E">
        <w:rPr>
          <w:rFonts w:eastAsiaTheme="minorHAnsi"/>
          <w:sz w:val="24"/>
          <w:szCs w:val="24"/>
        </w:rPr>
        <w:t>the</w:t>
      </w:r>
      <w:r>
        <w:rPr>
          <w:rFonts w:eastAsiaTheme="minorHAnsi"/>
          <w:sz w:val="24"/>
          <w:szCs w:val="24"/>
        </w:rPr>
        <w:t xml:space="preserve"> </w:t>
      </w:r>
      <w:r w:rsidRPr="00CC5F8E">
        <w:rPr>
          <w:rFonts w:eastAsiaTheme="minorHAnsi"/>
          <w:sz w:val="24"/>
          <w:szCs w:val="24"/>
        </w:rPr>
        <w:t>stack over the time windows in the second cluster (which contains the time windows that do</w:t>
      </w:r>
      <w:r>
        <w:rPr>
          <w:rFonts w:eastAsiaTheme="minorHAnsi"/>
          <w:sz w:val="24"/>
          <w:szCs w:val="24"/>
        </w:rPr>
        <w:t xml:space="preserve"> </w:t>
      </w:r>
      <w:r w:rsidRPr="00CC5F8E">
        <w:rPr>
          <w:rFonts w:eastAsiaTheme="minorHAnsi"/>
          <w:sz w:val="24"/>
          <w:szCs w:val="24"/>
        </w:rPr>
        <w:t xml:space="preserve">not </w:t>
      </w:r>
      <w:r>
        <w:rPr>
          <w:rFonts w:eastAsiaTheme="minorHAnsi"/>
          <w:sz w:val="24"/>
          <w:szCs w:val="24"/>
        </w:rPr>
        <w:t>fi</w:t>
      </w:r>
      <w:r w:rsidRPr="00CC5F8E">
        <w:rPr>
          <w:rFonts w:eastAsiaTheme="minorHAnsi"/>
          <w:sz w:val="24"/>
          <w:szCs w:val="24"/>
        </w:rPr>
        <w:t>t well with the stack). Top panels are the cross correlation of the EW component with the</w:t>
      </w:r>
    </w:p>
    <w:p w14:paraId="673B07D6" w14:textId="2F6BABB1" w:rsidR="00CC5F8E" w:rsidRPr="00CC5F8E" w:rsidRDefault="00CC5F8E" w:rsidP="00CC5F8E">
      <w:pPr>
        <w:autoSpaceDE w:val="0"/>
        <w:autoSpaceDN w:val="0"/>
        <w:adjustRightInd w:val="0"/>
        <w:rPr>
          <w:rFonts w:eastAsiaTheme="minorHAnsi"/>
          <w:sz w:val="24"/>
          <w:szCs w:val="24"/>
        </w:rPr>
      </w:pPr>
      <w:r w:rsidRPr="00CC5F8E">
        <w:rPr>
          <w:rFonts w:eastAsiaTheme="minorHAnsi"/>
          <w:sz w:val="24"/>
          <w:szCs w:val="24"/>
        </w:rPr>
        <w:t>vertical component, and bottom panels are the cross correlation of the NS component with the</w:t>
      </w:r>
      <w:r>
        <w:rPr>
          <w:rFonts w:eastAsiaTheme="minorHAnsi"/>
          <w:sz w:val="24"/>
          <w:szCs w:val="24"/>
        </w:rPr>
        <w:t xml:space="preserve"> </w:t>
      </w:r>
      <w:r w:rsidRPr="00CC5F8E">
        <w:rPr>
          <w:rFonts w:eastAsiaTheme="minorHAnsi"/>
          <w:sz w:val="24"/>
          <w:szCs w:val="24"/>
        </w:rPr>
        <w:t>vertical component.</w:t>
      </w:r>
    </w:p>
    <w:p w14:paraId="50A67792" w14:textId="77777777" w:rsidR="00CC5F8E" w:rsidRPr="00CC5F8E" w:rsidRDefault="00CC5F8E" w:rsidP="00CC5F8E">
      <w:pPr>
        <w:autoSpaceDE w:val="0"/>
        <w:autoSpaceDN w:val="0"/>
        <w:adjustRightInd w:val="0"/>
        <w:rPr>
          <w:rFonts w:eastAsiaTheme="minorHAnsi"/>
          <w:sz w:val="24"/>
          <w:szCs w:val="24"/>
        </w:rPr>
      </w:pPr>
    </w:p>
    <w:p w14:paraId="2E5FA9CC" w14:textId="311175DF" w:rsidR="00E62E5A" w:rsidRP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 xml:space="preserve">We did this </w:t>
      </w:r>
      <w:del w:id="84" w:author="Kenneth C. Creager" w:date="2020-05-27T18:55:00Z">
        <w:r w:rsidRPr="00E62E5A" w:rsidDel="009535BA">
          <w:rPr>
            <w:rFonts w:eastAsiaTheme="minorHAnsi"/>
            <w:sz w:val="24"/>
            <w:szCs w:val="24"/>
          </w:rPr>
          <w:delText xml:space="preserve">276  </w:delText>
        </w:r>
      </w:del>
      <w:r w:rsidRPr="00E62E5A">
        <w:rPr>
          <w:rFonts w:eastAsiaTheme="minorHAnsi"/>
          <w:sz w:val="24"/>
          <w:szCs w:val="24"/>
        </w:rPr>
        <w:t>analysis for grid cells located in a 50 km by 50 km area centered on</w:t>
      </w:r>
      <w:r>
        <w:rPr>
          <w:rFonts w:eastAsiaTheme="minorHAnsi"/>
          <w:sz w:val="24"/>
          <w:szCs w:val="24"/>
        </w:rPr>
        <w:t xml:space="preserve"> </w:t>
      </w:r>
      <w:r w:rsidRPr="00E62E5A">
        <w:rPr>
          <w:rFonts w:eastAsiaTheme="minorHAnsi"/>
          <w:sz w:val="24"/>
          <w:szCs w:val="24"/>
        </w:rPr>
        <w:t>each of the eight arrays. We thus have 11 * 11 * 8 = 968 values of the time lag between</w:t>
      </w:r>
      <w:r>
        <w:rPr>
          <w:rFonts w:eastAsiaTheme="minorHAnsi"/>
          <w:sz w:val="24"/>
          <w:szCs w:val="24"/>
        </w:rPr>
        <w:t xml:space="preserve"> </w:t>
      </w:r>
      <w:r w:rsidRPr="00E62E5A">
        <w:rPr>
          <w:rFonts w:eastAsiaTheme="minorHAnsi"/>
          <w:sz w:val="24"/>
          <w:szCs w:val="24"/>
        </w:rPr>
        <w:t xml:space="preserve">the arrival of the direct P-wave and the arrival of the direct S-wave. We </w:t>
      </w:r>
      <w:r>
        <w:rPr>
          <w:rFonts w:eastAsiaTheme="minorHAnsi"/>
          <w:sz w:val="24"/>
          <w:szCs w:val="24"/>
        </w:rPr>
        <w:t>fi</w:t>
      </w:r>
      <w:r w:rsidRPr="00E62E5A">
        <w:rPr>
          <w:rFonts w:eastAsiaTheme="minorHAnsi"/>
          <w:sz w:val="24"/>
          <w:szCs w:val="24"/>
        </w:rPr>
        <w:t>rst assumed</w:t>
      </w:r>
      <w:r>
        <w:rPr>
          <w:rFonts w:eastAsiaTheme="minorHAnsi"/>
          <w:sz w:val="24"/>
          <w:szCs w:val="24"/>
        </w:rPr>
        <w:t xml:space="preserve"> </w:t>
      </w:r>
      <w:r w:rsidRPr="00E62E5A">
        <w:rPr>
          <w:rFonts w:eastAsiaTheme="minorHAnsi"/>
          <w:sz w:val="24"/>
          <w:szCs w:val="24"/>
        </w:rPr>
        <w:t xml:space="preserve">that the source of the tremor </w:t>
      </w:r>
      <w:r w:rsidRPr="00E62E5A">
        <w:rPr>
          <w:rFonts w:eastAsiaTheme="minorHAnsi"/>
          <w:sz w:val="24"/>
          <w:szCs w:val="24"/>
        </w:rPr>
        <w:lastRenderedPageBreak/>
        <w:t xml:space="preserve">is located on the plate </w:t>
      </w:r>
      <w:commentRangeStart w:id="85"/>
      <w:r w:rsidRPr="00E62E5A">
        <w:rPr>
          <w:rFonts w:eastAsiaTheme="minorHAnsi"/>
          <w:sz w:val="24"/>
          <w:szCs w:val="24"/>
        </w:rPr>
        <w:t>boundary</w:t>
      </w:r>
      <w:commentRangeEnd w:id="85"/>
      <w:r w:rsidR="009535BA">
        <w:rPr>
          <w:rStyle w:val="CommentReference"/>
        </w:rPr>
        <w:commentReference w:id="85"/>
      </w:r>
      <w:r w:rsidRPr="00E62E5A">
        <w:rPr>
          <w:rFonts w:eastAsiaTheme="minorHAnsi"/>
          <w:sz w:val="24"/>
          <w:szCs w:val="24"/>
        </w:rPr>
        <w:t>, and we took a constant</w:t>
      </w:r>
      <w:r>
        <w:rPr>
          <w:rFonts w:eastAsiaTheme="minorHAnsi"/>
          <w:sz w:val="24"/>
          <w:szCs w:val="24"/>
        </w:rPr>
        <w:t xml:space="preserve"> </w:t>
      </w:r>
      <w:r w:rsidRPr="00E62E5A">
        <w:rPr>
          <w:rFonts w:eastAsiaTheme="minorHAnsi"/>
          <w:sz w:val="24"/>
          <w:szCs w:val="24"/>
        </w:rPr>
        <w:t>velocity model for the overriding continental crust with V</w:t>
      </w:r>
      <w:r w:rsidRPr="00CC5F8E">
        <w:rPr>
          <w:rFonts w:eastAsiaTheme="minorHAnsi"/>
          <w:sz w:val="24"/>
          <w:szCs w:val="24"/>
          <w:vertAlign w:val="subscript"/>
        </w:rPr>
        <w:t>P</w:t>
      </w:r>
      <w:r w:rsidR="00CC5F8E">
        <w:rPr>
          <w:rFonts w:eastAsiaTheme="minorHAnsi"/>
          <w:sz w:val="24"/>
          <w:szCs w:val="24"/>
        </w:rPr>
        <w:t xml:space="preserve"> = </w:t>
      </w:r>
      <w:r w:rsidRPr="00E62E5A">
        <w:rPr>
          <w:rFonts w:eastAsiaTheme="minorHAnsi"/>
          <w:sz w:val="24"/>
          <w:szCs w:val="24"/>
        </w:rPr>
        <w:t>6.4 km/s and V</w:t>
      </w:r>
      <w:r w:rsidRPr="00CC5F8E">
        <w:rPr>
          <w:rFonts w:eastAsiaTheme="minorHAnsi"/>
          <w:sz w:val="24"/>
          <w:szCs w:val="24"/>
          <w:vertAlign w:val="subscript"/>
        </w:rPr>
        <w:t>S</w:t>
      </w:r>
      <w:r w:rsidR="00CC5F8E">
        <w:rPr>
          <w:rFonts w:eastAsiaTheme="minorHAnsi"/>
          <w:sz w:val="24"/>
          <w:szCs w:val="24"/>
        </w:rPr>
        <w:t xml:space="preserve"> = </w:t>
      </w:r>
      <w:r w:rsidRPr="00E62E5A">
        <w:rPr>
          <w:rFonts w:eastAsiaTheme="minorHAnsi"/>
          <w:sz w:val="24"/>
          <w:szCs w:val="24"/>
        </w:rPr>
        <w:t>3.6 km/s,</w:t>
      </w:r>
      <w:r>
        <w:rPr>
          <w:rFonts w:eastAsiaTheme="minorHAnsi"/>
          <w:sz w:val="24"/>
          <w:szCs w:val="24"/>
        </w:rPr>
        <w:t xml:space="preserve"> </w:t>
      </w:r>
      <w:r w:rsidRPr="00E62E5A">
        <w:rPr>
          <w:rFonts w:eastAsiaTheme="minorHAnsi"/>
          <w:sz w:val="24"/>
          <w:szCs w:val="24"/>
        </w:rPr>
        <w:t>to compute the depth of the tremor source for each location. The depth of the plate boundary is computed using the McCrory model (McCrory et al., 2006).</w:t>
      </w:r>
    </w:p>
    <w:p w14:paraId="6EB77176" w14:textId="5AAC39A6" w:rsidR="002F3B11" w:rsidRDefault="002F3B11" w:rsidP="00C81368">
      <w:pPr>
        <w:pStyle w:val="Heading-Main"/>
      </w:pPr>
      <w:r>
        <w:t>4 Results</w:t>
      </w:r>
    </w:p>
    <w:p w14:paraId="50F88863" w14:textId="67E3D08E" w:rsid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The analysis we carried out above may not lead to a reliable value of the depth of</w:t>
      </w:r>
      <w:r>
        <w:rPr>
          <w:rFonts w:eastAsiaTheme="minorHAnsi"/>
          <w:sz w:val="24"/>
          <w:szCs w:val="24"/>
        </w:rPr>
        <w:t xml:space="preserve"> </w:t>
      </w:r>
      <w:r w:rsidRPr="00E62E5A">
        <w:rPr>
          <w:rFonts w:eastAsiaTheme="minorHAnsi"/>
          <w:sz w:val="24"/>
          <w:szCs w:val="24"/>
        </w:rPr>
        <w:t>the source of the tremor for all relative positions of the array and the tremor. First, some</w:t>
      </w:r>
      <w:r>
        <w:rPr>
          <w:rFonts w:eastAsiaTheme="minorHAnsi"/>
          <w:sz w:val="24"/>
          <w:szCs w:val="24"/>
        </w:rPr>
        <w:t xml:space="preserve"> </w:t>
      </w:r>
      <w:r w:rsidRPr="00E62E5A">
        <w:rPr>
          <w:rFonts w:eastAsiaTheme="minorHAnsi"/>
          <w:sz w:val="24"/>
          <w:szCs w:val="24"/>
        </w:rPr>
        <w:t xml:space="preserve">areas are badly covered, and only a few </w:t>
      </w:r>
      <w:proofErr w:type="gramStart"/>
      <w:r w:rsidRPr="00E62E5A">
        <w:rPr>
          <w:rFonts w:eastAsiaTheme="minorHAnsi"/>
          <w:sz w:val="24"/>
          <w:szCs w:val="24"/>
        </w:rPr>
        <w:t>tremor</w:t>
      </w:r>
      <w:proofErr w:type="gramEnd"/>
      <w:r w:rsidRPr="00E62E5A">
        <w:rPr>
          <w:rFonts w:eastAsiaTheme="minorHAnsi"/>
          <w:sz w:val="24"/>
          <w:szCs w:val="24"/>
        </w:rPr>
        <w:t xml:space="preserve"> or no tremor at all were recorded. We</w:t>
      </w:r>
      <w:r>
        <w:rPr>
          <w:rFonts w:eastAsiaTheme="minorHAnsi"/>
          <w:sz w:val="24"/>
          <w:szCs w:val="24"/>
        </w:rPr>
        <w:t xml:space="preserve"> </w:t>
      </w:r>
      <w:r w:rsidRPr="00E62E5A">
        <w:rPr>
          <w:rFonts w:eastAsiaTheme="minorHAnsi"/>
          <w:sz w:val="24"/>
          <w:szCs w:val="24"/>
        </w:rPr>
        <w:t>limit our analysis to grid cells w</w:t>
      </w:r>
      <w:ins w:id="86" w:author="Kenneth C. Creager" w:date="2020-05-27T19:05:00Z">
        <w:r w:rsidR="00BD68D9">
          <w:rPr>
            <w:rFonts w:eastAsiaTheme="minorHAnsi"/>
            <w:sz w:val="24"/>
            <w:szCs w:val="24"/>
          </w:rPr>
          <w:t>h</w:t>
        </w:r>
      </w:ins>
      <w:r w:rsidRPr="00E62E5A">
        <w:rPr>
          <w:rFonts w:eastAsiaTheme="minorHAnsi"/>
          <w:sz w:val="24"/>
          <w:szCs w:val="24"/>
        </w:rPr>
        <w:t>ere tremor has been recorded during at least 30 one-minute</w:t>
      </w:r>
      <w:r>
        <w:rPr>
          <w:rFonts w:eastAsiaTheme="minorHAnsi"/>
          <w:sz w:val="24"/>
          <w:szCs w:val="24"/>
        </w:rPr>
        <w:t>-</w:t>
      </w:r>
      <w:r w:rsidRPr="00E62E5A">
        <w:rPr>
          <w:rFonts w:eastAsiaTheme="minorHAnsi"/>
          <w:sz w:val="24"/>
          <w:szCs w:val="24"/>
        </w:rPr>
        <w:t>long time windows. Second, the method works best for nearly vertical ray paths. A third</w:t>
      </w:r>
      <w:r>
        <w:rPr>
          <w:rFonts w:eastAsiaTheme="minorHAnsi"/>
          <w:sz w:val="24"/>
          <w:szCs w:val="24"/>
        </w:rPr>
        <w:t xml:space="preserve"> </w:t>
      </w:r>
      <w:r w:rsidRPr="00E62E5A">
        <w:rPr>
          <w:rFonts w:eastAsiaTheme="minorHAnsi"/>
          <w:sz w:val="24"/>
          <w:szCs w:val="24"/>
        </w:rPr>
        <w:t xml:space="preserve">problem is that we assumed that the location of the tremor source is </w:t>
      </w:r>
      <w:r>
        <w:rPr>
          <w:rFonts w:eastAsiaTheme="minorHAnsi"/>
          <w:sz w:val="24"/>
          <w:szCs w:val="24"/>
        </w:rPr>
        <w:t>fi</w:t>
      </w:r>
      <w:r w:rsidRPr="00E62E5A">
        <w:rPr>
          <w:rFonts w:eastAsiaTheme="minorHAnsi"/>
          <w:sz w:val="24"/>
          <w:szCs w:val="24"/>
        </w:rPr>
        <w:t>xed during the</w:t>
      </w:r>
      <w:r>
        <w:rPr>
          <w:rFonts w:eastAsiaTheme="minorHAnsi"/>
          <w:sz w:val="24"/>
          <w:szCs w:val="24"/>
        </w:rPr>
        <w:t xml:space="preserve"> </w:t>
      </w:r>
      <w:r w:rsidRPr="00E62E5A">
        <w:rPr>
          <w:rFonts w:eastAsiaTheme="minorHAnsi"/>
          <w:sz w:val="24"/>
          <w:szCs w:val="24"/>
        </w:rPr>
        <w:t xml:space="preserve">one-minute-long time window where we compute the cross correlation of the seismic signal. However, </w:t>
      </w:r>
      <w:del w:id="87" w:author="Kenneth C. Creager" w:date="2020-05-27T19:06:00Z">
        <w:r w:rsidRPr="00E62E5A" w:rsidDel="00BD68D9">
          <w:rPr>
            <w:rFonts w:eastAsiaTheme="minorHAnsi"/>
            <w:sz w:val="24"/>
            <w:szCs w:val="24"/>
          </w:rPr>
          <w:delText xml:space="preserve">this is not exactly the case. Indeed, </w:delText>
        </w:r>
      </w:del>
      <w:r w:rsidRPr="00E62E5A">
        <w:rPr>
          <w:rFonts w:eastAsiaTheme="minorHAnsi"/>
          <w:sz w:val="24"/>
          <w:szCs w:val="24"/>
        </w:rPr>
        <w:t>during an ETS event, rapid tremor</w:t>
      </w:r>
      <w:r>
        <w:rPr>
          <w:rFonts w:eastAsiaTheme="minorHAnsi"/>
          <w:sz w:val="24"/>
          <w:szCs w:val="24"/>
        </w:rPr>
        <w:t xml:space="preserve"> </w:t>
      </w:r>
      <w:r w:rsidRPr="00E62E5A">
        <w:rPr>
          <w:rFonts w:eastAsiaTheme="minorHAnsi"/>
          <w:sz w:val="24"/>
          <w:szCs w:val="24"/>
        </w:rPr>
        <w:t xml:space="preserve">streaks have been observed </w:t>
      </w:r>
      <w:ins w:id="88" w:author="Kenneth C. Creager" w:date="2020-05-27T19:07:00Z">
        <w:r w:rsidR="00BD68D9">
          <w:rPr>
            <w:rFonts w:eastAsiaTheme="minorHAnsi"/>
            <w:sz w:val="24"/>
            <w:szCs w:val="24"/>
          </w:rPr>
          <w:t xml:space="preserve">to </w:t>
        </w:r>
      </w:ins>
      <w:r w:rsidRPr="00E62E5A">
        <w:rPr>
          <w:rFonts w:eastAsiaTheme="minorHAnsi"/>
          <w:sz w:val="24"/>
          <w:szCs w:val="24"/>
        </w:rPr>
        <w:t>propagat</w:t>
      </w:r>
      <w:ins w:id="89" w:author="Kenneth C. Creager" w:date="2020-05-27T19:07:00Z">
        <w:r w:rsidR="00BD68D9">
          <w:rPr>
            <w:rFonts w:eastAsiaTheme="minorHAnsi"/>
            <w:sz w:val="24"/>
            <w:szCs w:val="24"/>
          </w:rPr>
          <w:t xml:space="preserve">e </w:t>
        </w:r>
      </w:ins>
      <w:del w:id="90" w:author="Kenneth C. Creager" w:date="2020-05-27T19:07:00Z">
        <w:r w:rsidRPr="00E62E5A" w:rsidDel="00BD68D9">
          <w:rPr>
            <w:rFonts w:eastAsiaTheme="minorHAnsi"/>
            <w:sz w:val="24"/>
            <w:szCs w:val="24"/>
          </w:rPr>
          <w:delText xml:space="preserve">ing in the </w:delText>
        </w:r>
      </w:del>
      <w:r w:rsidRPr="00E62E5A">
        <w:rPr>
          <w:rFonts w:eastAsiaTheme="minorHAnsi"/>
          <w:sz w:val="24"/>
          <w:szCs w:val="24"/>
        </w:rPr>
        <w:t xml:space="preserve">up-dip </w:t>
      </w:r>
      <w:del w:id="91" w:author="Kenneth C. Creager" w:date="2020-05-27T19:07:00Z">
        <w:r w:rsidRPr="00E62E5A" w:rsidDel="00BD68D9">
          <w:rPr>
            <w:rFonts w:eastAsiaTheme="minorHAnsi"/>
            <w:sz w:val="24"/>
            <w:szCs w:val="24"/>
          </w:rPr>
          <w:delText xml:space="preserve">and </w:delText>
        </w:r>
      </w:del>
      <w:ins w:id="92" w:author="Kenneth C. Creager" w:date="2020-05-27T19:07:00Z">
        <w:r w:rsidR="00BD68D9">
          <w:rPr>
            <w:rFonts w:eastAsiaTheme="minorHAnsi"/>
            <w:sz w:val="24"/>
            <w:szCs w:val="24"/>
          </w:rPr>
          <w:t>or</w:t>
        </w:r>
        <w:r w:rsidR="00BD68D9" w:rsidRPr="00E62E5A">
          <w:rPr>
            <w:rFonts w:eastAsiaTheme="minorHAnsi"/>
            <w:sz w:val="24"/>
            <w:szCs w:val="24"/>
          </w:rPr>
          <w:t xml:space="preserve"> </w:t>
        </w:r>
      </w:ins>
      <w:r w:rsidRPr="00E62E5A">
        <w:rPr>
          <w:rFonts w:eastAsiaTheme="minorHAnsi"/>
          <w:sz w:val="24"/>
          <w:szCs w:val="24"/>
        </w:rPr>
        <w:t xml:space="preserve">down-dip </w:t>
      </w:r>
      <w:del w:id="93" w:author="Kenneth C. Creager" w:date="2020-05-27T19:07:00Z">
        <w:r w:rsidRPr="00E62E5A" w:rsidDel="00BD68D9">
          <w:rPr>
            <w:rFonts w:eastAsiaTheme="minorHAnsi"/>
            <w:sz w:val="24"/>
            <w:szCs w:val="24"/>
          </w:rPr>
          <w:delText xml:space="preserve">directions </w:delText>
        </w:r>
      </w:del>
      <w:r w:rsidRPr="00E62E5A">
        <w:rPr>
          <w:rFonts w:eastAsiaTheme="minorHAnsi"/>
          <w:sz w:val="24"/>
          <w:szCs w:val="24"/>
        </w:rPr>
        <w:t xml:space="preserve">at velocities ranging on average between 30 and 110 km/h (Ghosh et al., 2010), which corresponds to a maximum source displacement of 0.9 km </w:t>
      </w:r>
      <w:proofErr w:type="spellStart"/>
      <w:r w:rsidRPr="00E62E5A">
        <w:rPr>
          <w:rFonts w:eastAsiaTheme="minorHAnsi"/>
          <w:sz w:val="24"/>
          <w:szCs w:val="24"/>
        </w:rPr>
        <w:t>updip</w:t>
      </w:r>
      <w:proofErr w:type="spellEnd"/>
      <w:r w:rsidRPr="00E62E5A">
        <w:rPr>
          <w:rFonts w:eastAsiaTheme="minorHAnsi"/>
          <w:sz w:val="24"/>
          <w:szCs w:val="24"/>
        </w:rPr>
        <w:t xml:space="preserve"> or downdip during the 30 seconds duration before and after the middle of the time window. </w:t>
      </w:r>
      <w:ins w:id="94" w:author="Kenneth C. Creager" w:date="2020-05-27T20:04:00Z">
        <w:r w:rsidR="00055CCA">
          <w:rPr>
            <w:rFonts w:eastAsiaTheme="minorHAnsi"/>
            <w:sz w:val="24"/>
            <w:szCs w:val="24"/>
          </w:rPr>
          <w:t>The change in predicted S-minus-P time caused by changing so</w:t>
        </w:r>
      </w:ins>
      <w:ins w:id="95" w:author="Kenneth C. Creager" w:date="2020-05-27T20:05:00Z">
        <w:r w:rsidR="00055CCA">
          <w:rPr>
            <w:rFonts w:eastAsiaTheme="minorHAnsi"/>
            <w:sz w:val="24"/>
            <w:szCs w:val="24"/>
          </w:rPr>
          <w:t xml:space="preserve">urce location by 0.9 km in the up- or down-dip direction is small for </w:t>
        </w:r>
      </w:ins>
      <w:ins w:id="96" w:author="Kenneth C. Creager" w:date="2020-05-27T20:06:00Z">
        <w:r w:rsidR="00055CCA">
          <w:rPr>
            <w:rFonts w:eastAsiaTheme="minorHAnsi"/>
            <w:sz w:val="24"/>
            <w:szCs w:val="24"/>
          </w:rPr>
          <w:t>tremor</w:t>
        </w:r>
      </w:ins>
      <w:ins w:id="97" w:author="Kenneth C. Creager" w:date="2020-05-27T20:05:00Z">
        <w:r w:rsidR="00055CCA">
          <w:rPr>
            <w:rFonts w:eastAsiaTheme="minorHAnsi"/>
            <w:sz w:val="24"/>
            <w:szCs w:val="24"/>
          </w:rPr>
          <w:t xml:space="preserve"> along strike from the array </w:t>
        </w:r>
      </w:ins>
      <w:ins w:id="98" w:author="Kenneth C. Creager" w:date="2020-05-27T20:06:00Z">
        <w:r w:rsidR="00055CCA">
          <w:rPr>
            <w:rFonts w:eastAsiaTheme="minorHAnsi"/>
            <w:sz w:val="24"/>
            <w:szCs w:val="24"/>
          </w:rPr>
          <w:t>or in the down dip direction.  However, the change in this lag time for tremor sources up-dip from the arrays e</w:t>
        </w:r>
      </w:ins>
      <w:ins w:id="99" w:author="Kenneth C. Creager" w:date="2020-05-27T20:07:00Z">
        <w:r w:rsidR="00055CCA">
          <w:rPr>
            <w:rFonts w:eastAsiaTheme="minorHAnsi"/>
            <w:sz w:val="24"/>
            <w:szCs w:val="24"/>
          </w:rPr>
          <w:t>xceeds one</w:t>
        </w:r>
        <w:r w:rsidR="00055CCA" w:rsidRPr="00E62E5A">
          <w:rPr>
            <w:rFonts w:eastAsiaTheme="minorHAnsi"/>
            <w:sz w:val="24"/>
            <w:szCs w:val="24"/>
          </w:rPr>
          <w:t xml:space="preserve"> quarter of the dominant period of the tremor signal </w:t>
        </w:r>
        <w:r w:rsidR="00055CCA">
          <w:rPr>
            <w:rFonts w:eastAsiaTheme="minorHAnsi"/>
            <w:sz w:val="24"/>
            <w:szCs w:val="24"/>
          </w:rPr>
          <w:t xml:space="preserve">(period= </w:t>
        </w:r>
        <w:r w:rsidR="00055CCA" w:rsidRPr="00E62E5A">
          <w:rPr>
            <w:rFonts w:eastAsiaTheme="minorHAnsi"/>
            <w:sz w:val="24"/>
            <w:szCs w:val="24"/>
          </w:rPr>
          <w:t>0.</w:t>
        </w:r>
      </w:ins>
      <w:ins w:id="100" w:author="Kenneth C. Creager" w:date="2020-05-27T20:11:00Z">
        <w:r w:rsidR="00D00E24">
          <w:rPr>
            <w:rFonts w:eastAsiaTheme="minorHAnsi"/>
            <w:sz w:val="24"/>
            <w:szCs w:val="24"/>
          </w:rPr>
          <w:t>3</w:t>
        </w:r>
      </w:ins>
      <w:ins w:id="101" w:author="Kenneth C. Creager" w:date="2020-05-27T20:07:00Z">
        <w:r w:rsidR="00055CCA" w:rsidRPr="00E62E5A">
          <w:rPr>
            <w:rFonts w:eastAsiaTheme="minorHAnsi"/>
            <w:sz w:val="24"/>
            <w:szCs w:val="24"/>
          </w:rPr>
          <w:t>3 s</w:t>
        </w:r>
        <w:r w:rsidR="00055CCA">
          <w:rPr>
            <w:rFonts w:eastAsiaTheme="minorHAnsi"/>
            <w:sz w:val="24"/>
            <w:szCs w:val="24"/>
          </w:rPr>
          <w:t xml:space="preserve">) </w:t>
        </w:r>
      </w:ins>
      <w:ins w:id="102" w:author="Kenneth C. Creager" w:date="2020-05-27T20:08:00Z">
        <w:r w:rsidR="00055CCA">
          <w:rPr>
            <w:rFonts w:eastAsiaTheme="minorHAnsi"/>
            <w:sz w:val="24"/>
            <w:szCs w:val="24"/>
          </w:rPr>
          <w:t xml:space="preserve">for tremor sources more than 18 km </w:t>
        </w:r>
        <w:proofErr w:type="spellStart"/>
        <w:r w:rsidR="00055CCA">
          <w:rPr>
            <w:rFonts w:eastAsiaTheme="minorHAnsi"/>
            <w:sz w:val="24"/>
            <w:szCs w:val="24"/>
          </w:rPr>
          <w:t>updip</w:t>
        </w:r>
        <w:proofErr w:type="spellEnd"/>
        <w:r w:rsidR="00055CCA">
          <w:rPr>
            <w:rFonts w:eastAsiaTheme="minorHAnsi"/>
            <w:sz w:val="24"/>
            <w:szCs w:val="24"/>
          </w:rPr>
          <w:t xml:space="preserve"> from </w:t>
        </w:r>
      </w:ins>
      <w:ins w:id="103" w:author="Kenneth C. Creager" w:date="2020-05-27T20:11:00Z">
        <w:r w:rsidR="00D00E24">
          <w:rPr>
            <w:rFonts w:eastAsiaTheme="minorHAnsi"/>
            <w:sz w:val="24"/>
            <w:szCs w:val="24"/>
          </w:rPr>
          <w:t>an</w:t>
        </w:r>
      </w:ins>
      <w:ins w:id="104" w:author="Kenneth C. Creager" w:date="2020-05-27T20:08:00Z">
        <w:r w:rsidR="00055CCA">
          <w:rPr>
            <w:rFonts w:eastAsiaTheme="minorHAnsi"/>
            <w:sz w:val="24"/>
            <w:szCs w:val="24"/>
          </w:rPr>
          <w:t xml:space="preserve"> array. </w:t>
        </w:r>
      </w:ins>
      <w:ins w:id="105" w:author="Kenneth C. Creager" w:date="2020-05-27T20:09:00Z">
        <w:r w:rsidR="00055CCA">
          <w:rPr>
            <w:rFonts w:eastAsiaTheme="minorHAnsi"/>
            <w:sz w:val="24"/>
            <w:szCs w:val="24"/>
          </w:rPr>
          <w:t>Thus</w:t>
        </w:r>
      </w:ins>
      <w:ins w:id="106" w:author="Kenneth C. Creager" w:date="2020-05-27T20:11:00Z">
        <w:r w:rsidR="00D00E24">
          <w:rPr>
            <w:rFonts w:eastAsiaTheme="minorHAnsi"/>
            <w:sz w:val="24"/>
            <w:szCs w:val="24"/>
          </w:rPr>
          <w:t>,</w:t>
        </w:r>
      </w:ins>
      <w:ins w:id="107" w:author="Kenneth C. Creager" w:date="2020-05-27T20:09:00Z">
        <w:r w:rsidR="00055CCA">
          <w:rPr>
            <w:rFonts w:eastAsiaTheme="minorHAnsi"/>
            <w:sz w:val="24"/>
            <w:szCs w:val="24"/>
          </w:rPr>
          <w:t xml:space="preserve"> tremors beyond </w:t>
        </w:r>
      </w:ins>
      <w:ins w:id="108" w:author="Kenneth C. Creager" w:date="2020-05-27T20:11:00Z">
        <w:r w:rsidR="00D00E24">
          <w:rPr>
            <w:rFonts w:eastAsiaTheme="minorHAnsi"/>
            <w:sz w:val="24"/>
            <w:szCs w:val="24"/>
          </w:rPr>
          <w:t xml:space="preserve">18 km </w:t>
        </w:r>
        <w:proofErr w:type="spellStart"/>
        <w:r w:rsidR="00D00E24">
          <w:rPr>
            <w:rFonts w:eastAsiaTheme="minorHAnsi"/>
            <w:sz w:val="24"/>
            <w:szCs w:val="24"/>
          </w:rPr>
          <w:t>updip</w:t>
        </w:r>
        <w:proofErr w:type="spellEnd"/>
        <w:r w:rsidR="00D00E24">
          <w:rPr>
            <w:rFonts w:eastAsiaTheme="minorHAnsi"/>
            <w:sz w:val="24"/>
            <w:szCs w:val="24"/>
          </w:rPr>
          <w:t xml:space="preserve"> of an array </w:t>
        </w:r>
      </w:ins>
      <w:ins w:id="109" w:author="Kenneth C. Creager" w:date="2020-05-27T20:09:00Z">
        <w:r w:rsidR="00055CCA">
          <w:rPr>
            <w:rFonts w:eastAsiaTheme="minorHAnsi"/>
            <w:sz w:val="24"/>
            <w:szCs w:val="24"/>
          </w:rPr>
          <w:t xml:space="preserve">may not add currently </w:t>
        </w:r>
      </w:ins>
      <w:ins w:id="110" w:author="Kenneth C. Creager" w:date="2020-05-27T20:10:00Z">
        <w:r w:rsidR="00055CCA">
          <w:rPr>
            <w:rFonts w:eastAsiaTheme="minorHAnsi"/>
            <w:sz w:val="24"/>
            <w:szCs w:val="24"/>
          </w:rPr>
          <w:t xml:space="preserve">during rapid tremor migrations. </w:t>
        </w:r>
      </w:ins>
      <w:ins w:id="111" w:author="Kenneth C. Creager" w:date="2020-05-27T20:05:00Z">
        <w:r w:rsidR="00055CCA">
          <w:rPr>
            <w:rFonts w:eastAsiaTheme="minorHAnsi"/>
            <w:sz w:val="24"/>
            <w:szCs w:val="24"/>
          </w:rPr>
          <w:t xml:space="preserve"> </w:t>
        </w:r>
      </w:ins>
      <w:ins w:id="112" w:author="Kenneth C. Creager" w:date="2020-05-27T20:04:00Z">
        <w:r w:rsidR="00055CCA">
          <w:rPr>
            <w:rFonts w:eastAsiaTheme="minorHAnsi"/>
            <w:sz w:val="24"/>
            <w:szCs w:val="24"/>
          </w:rPr>
          <w:t xml:space="preserve"> </w:t>
        </w:r>
      </w:ins>
      <w:del w:id="113" w:author="Kenneth C. Creager" w:date="2020-05-27T20:12:00Z">
        <w:r w:rsidRPr="00E62E5A" w:rsidDel="00D00E24">
          <w:rPr>
            <w:rFonts w:eastAsiaTheme="minorHAnsi"/>
            <w:sz w:val="24"/>
            <w:szCs w:val="24"/>
          </w:rPr>
          <w:delText>If we denote tP  the</w:delText>
        </w:r>
        <w:r w:rsidDel="00D00E24">
          <w:rPr>
            <w:rFonts w:eastAsiaTheme="minorHAnsi"/>
            <w:sz w:val="24"/>
            <w:szCs w:val="24"/>
          </w:rPr>
          <w:delText xml:space="preserve"> </w:delText>
        </w:r>
        <w:r w:rsidRPr="00E62E5A" w:rsidDel="00D00E24">
          <w:rPr>
            <w:rFonts w:eastAsiaTheme="minorHAnsi"/>
            <w:sz w:val="24"/>
            <w:szCs w:val="24"/>
          </w:rPr>
          <w:delText>arrival time of the direct P-wave, and tS  the arrival time of the direct S-wave, the time</w:delText>
        </w:r>
        <w:r w:rsidDel="00D00E24">
          <w:rPr>
            <w:rFonts w:eastAsiaTheme="minorHAnsi"/>
            <w:sz w:val="24"/>
            <w:szCs w:val="24"/>
          </w:rPr>
          <w:delText xml:space="preserve"> </w:delText>
        </w:r>
        <w:r w:rsidRPr="00E62E5A" w:rsidDel="00D00E24">
          <w:rPr>
            <w:rFonts w:eastAsiaTheme="minorHAnsi"/>
            <w:sz w:val="24"/>
            <w:szCs w:val="24"/>
          </w:rPr>
          <w:delText>lag between the two phase arrivals is t</w:delText>
        </w:r>
        <w:r w:rsidRPr="00B81DFC" w:rsidDel="00D00E24">
          <w:rPr>
            <w:rFonts w:eastAsiaTheme="minorHAnsi"/>
            <w:sz w:val="24"/>
            <w:szCs w:val="24"/>
            <w:vertAlign w:val="subscript"/>
          </w:rPr>
          <w:delText>lag</w:delText>
        </w:r>
        <w:r w:rsidR="00B81DFC" w:rsidDel="00D00E24">
          <w:rPr>
            <w:rFonts w:eastAsiaTheme="minorHAnsi"/>
            <w:sz w:val="24"/>
            <w:szCs w:val="24"/>
          </w:rPr>
          <w:delText xml:space="preserve"> = </w:delText>
        </w:r>
        <w:r w:rsidRPr="00E62E5A" w:rsidDel="00D00E24">
          <w:rPr>
            <w:rFonts w:eastAsiaTheme="minorHAnsi"/>
            <w:sz w:val="24"/>
            <w:szCs w:val="24"/>
          </w:rPr>
          <w:delText>t</w:delText>
        </w:r>
        <w:r w:rsidRPr="00B81DFC" w:rsidDel="00D00E24">
          <w:rPr>
            <w:rFonts w:eastAsiaTheme="minorHAnsi"/>
            <w:sz w:val="24"/>
            <w:szCs w:val="24"/>
            <w:vertAlign w:val="subscript"/>
          </w:rPr>
          <w:delText>S</w:delText>
        </w:r>
        <w:r w:rsidRPr="00E62E5A" w:rsidDel="00D00E24">
          <w:rPr>
            <w:rFonts w:eastAsiaTheme="minorHAnsi"/>
            <w:sz w:val="24"/>
            <w:szCs w:val="24"/>
          </w:rPr>
          <w:delText xml:space="preserve"> -</w:delText>
        </w:r>
        <w:r w:rsidDel="00D00E24">
          <w:rPr>
            <w:rFonts w:eastAsiaTheme="minorHAnsi"/>
            <w:sz w:val="24"/>
            <w:szCs w:val="24"/>
          </w:rPr>
          <w:delText xml:space="preserve"> </w:delText>
        </w:r>
        <w:r w:rsidRPr="00E62E5A" w:rsidDel="00D00E24">
          <w:rPr>
            <w:rFonts w:eastAsiaTheme="minorHAnsi"/>
            <w:sz w:val="24"/>
            <w:szCs w:val="24"/>
          </w:rPr>
          <w:delText>t</w:delText>
        </w:r>
        <w:r w:rsidRPr="00B81DFC" w:rsidDel="00D00E24">
          <w:rPr>
            <w:rFonts w:eastAsiaTheme="minorHAnsi"/>
            <w:sz w:val="24"/>
            <w:szCs w:val="24"/>
            <w:vertAlign w:val="subscript"/>
          </w:rPr>
          <w:delText>P</w:delText>
        </w:r>
        <w:r w:rsidRPr="00E62E5A" w:rsidDel="00D00E24">
          <w:rPr>
            <w:rFonts w:eastAsiaTheme="minorHAnsi"/>
            <w:sz w:val="24"/>
            <w:szCs w:val="24"/>
          </w:rPr>
          <w:delText>. During the one-minute time window where we compute the cross correlation, the displacement dx of the tremor source</w:delText>
        </w:r>
        <w:r w:rsidDel="00D00E24">
          <w:rPr>
            <w:rFonts w:eastAsiaTheme="minorHAnsi"/>
            <w:sz w:val="24"/>
            <w:szCs w:val="24"/>
          </w:rPr>
          <w:delText xml:space="preserve"> </w:delText>
        </w:r>
        <w:r w:rsidRPr="00E62E5A" w:rsidDel="00D00E24">
          <w:rPr>
            <w:rFonts w:eastAsiaTheme="minorHAnsi"/>
            <w:sz w:val="24"/>
            <w:szCs w:val="24"/>
          </w:rPr>
          <w:delText>along the plate boundary should correspond to a time lag di</w:delText>
        </w:r>
        <w:r w:rsidDel="00D00E24">
          <w:rPr>
            <w:rFonts w:eastAsiaTheme="minorHAnsi"/>
            <w:sz w:val="24"/>
            <w:szCs w:val="24"/>
          </w:rPr>
          <w:delText>ff</w:delText>
        </w:r>
        <w:r w:rsidRPr="00E62E5A" w:rsidDel="00D00E24">
          <w:rPr>
            <w:rFonts w:eastAsiaTheme="minorHAnsi"/>
            <w:sz w:val="24"/>
            <w:szCs w:val="24"/>
          </w:rPr>
          <w:delText>erence dt</w:delText>
        </w:r>
        <w:r w:rsidRPr="00B81DFC" w:rsidDel="00D00E24">
          <w:rPr>
            <w:rFonts w:eastAsiaTheme="minorHAnsi"/>
            <w:sz w:val="24"/>
            <w:szCs w:val="24"/>
            <w:vertAlign w:val="subscript"/>
          </w:rPr>
          <w:delText>lag</w:delText>
        </w:r>
        <w:r w:rsidRPr="00E62E5A" w:rsidDel="00D00E24">
          <w:rPr>
            <w:rFonts w:eastAsiaTheme="minorHAnsi"/>
            <w:sz w:val="24"/>
            <w:szCs w:val="24"/>
          </w:rPr>
          <w:delText xml:space="preserve"> shorter than a quarter of the dominant period of the tremor signal T</w:delText>
        </w:r>
        <w:r w:rsidR="00B81DFC" w:rsidDel="00D00E24">
          <w:rPr>
            <w:rFonts w:eastAsiaTheme="minorHAnsi"/>
            <w:sz w:val="24"/>
            <w:szCs w:val="24"/>
          </w:rPr>
          <w:delText xml:space="preserve"> = </w:delText>
        </w:r>
        <w:r w:rsidRPr="00E62E5A" w:rsidDel="00D00E24">
          <w:rPr>
            <w:rFonts w:eastAsiaTheme="minorHAnsi"/>
            <w:sz w:val="24"/>
            <w:szCs w:val="24"/>
          </w:rPr>
          <w:delText>0.33 s. We computed the time</w:delText>
        </w:r>
        <w:r w:rsidDel="00D00E24">
          <w:rPr>
            <w:rFonts w:eastAsiaTheme="minorHAnsi"/>
            <w:sz w:val="24"/>
            <w:szCs w:val="24"/>
          </w:rPr>
          <w:delText xml:space="preserve"> </w:delText>
        </w:r>
        <w:r w:rsidRPr="00E62E5A" w:rsidDel="00D00E24">
          <w:rPr>
            <w:rFonts w:eastAsiaTheme="minorHAnsi"/>
            <w:sz w:val="24"/>
            <w:szCs w:val="24"/>
          </w:rPr>
          <w:delText>lag di</w:delText>
        </w:r>
        <w:r w:rsidDel="00D00E24">
          <w:rPr>
            <w:rFonts w:eastAsiaTheme="minorHAnsi"/>
            <w:sz w:val="24"/>
            <w:szCs w:val="24"/>
          </w:rPr>
          <w:delText>ff</w:delText>
        </w:r>
        <w:r w:rsidRPr="00E62E5A" w:rsidDel="00D00E24">
          <w:rPr>
            <w:rFonts w:eastAsiaTheme="minorHAnsi"/>
            <w:sz w:val="24"/>
            <w:szCs w:val="24"/>
          </w:rPr>
          <w:delText>erence for a displacement of the source of 0.9 km in the updip and the downdip</w:delText>
        </w:r>
        <w:r w:rsidDel="00D00E24">
          <w:rPr>
            <w:rFonts w:eastAsiaTheme="minorHAnsi"/>
            <w:sz w:val="24"/>
            <w:szCs w:val="24"/>
          </w:rPr>
          <w:delText xml:space="preserve"> </w:delText>
        </w:r>
        <w:r w:rsidRPr="00E62E5A" w:rsidDel="00D00E24">
          <w:rPr>
            <w:rFonts w:eastAsiaTheme="minorHAnsi"/>
            <w:sz w:val="24"/>
            <w:szCs w:val="24"/>
          </w:rPr>
          <w:delText>directions, for stations aligned along the strike and along the dip direction. We assumed</w:delText>
        </w:r>
        <w:r w:rsidDel="00D00E24">
          <w:rPr>
            <w:rFonts w:eastAsiaTheme="minorHAnsi"/>
            <w:sz w:val="24"/>
            <w:szCs w:val="24"/>
          </w:rPr>
          <w:delText xml:space="preserve"> </w:delText>
        </w:r>
        <w:r w:rsidRPr="00E62E5A" w:rsidDel="00D00E24">
          <w:rPr>
            <w:rFonts w:eastAsiaTheme="minorHAnsi"/>
            <w:sz w:val="24"/>
            <w:szCs w:val="24"/>
          </w:rPr>
          <w:delText>that the source was located at 35 km depth, and we looked at the time arrivals of the</w:delText>
        </w:r>
        <w:r w:rsidDel="00D00E24">
          <w:rPr>
            <w:rFonts w:eastAsiaTheme="minorHAnsi"/>
            <w:sz w:val="24"/>
            <w:szCs w:val="24"/>
          </w:rPr>
          <w:delText xml:space="preserve"> </w:delText>
        </w:r>
        <w:r w:rsidRPr="00E62E5A" w:rsidDel="00D00E24">
          <w:rPr>
            <w:rFonts w:eastAsiaTheme="minorHAnsi"/>
            <w:sz w:val="24"/>
            <w:szCs w:val="24"/>
          </w:rPr>
          <w:delText>seismic wave for stations located up to 20 km from the epicenter, in the strike or the dip</w:delText>
        </w:r>
        <w:r w:rsidDel="00D00E24">
          <w:rPr>
            <w:rFonts w:eastAsiaTheme="minorHAnsi"/>
            <w:sz w:val="24"/>
            <w:szCs w:val="24"/>
          </w:rPr>
          <w:delText xml:space="preserve"> </w:delText>
        </w:r>
        <w:r w:rsidRPr="00E62E5A" w:rsidDel="00D00E24">
          <w:rPr>
            <w:rFonts w:eastAsiaTheme="minorHAnsi"/>
            <w:sz w:val="24"/>
            <w:szCs w:val="24"/>
          </w:rPr>
          <w:delText>direction. The di</w:delText>
        </w:r>
        <w:r w:rsidDel="00D00E24">
          <w:rPr>
            <w:rFonts w:eastAsiaTheme="minorHAnsi"/>
            <w:sz w:val="24"/>
            <w:szCs w:val="24"/>
          </w:rPr>
          <w:delText>ff</w:delText>
        </w:r>
        <w:r w:rsidRPr="00E62E5A" w:rsidDel="00D00E24">
          <w:rPr>
            <w:rFonts w:eastAsiaTheme="minorHAnsi"/>
            <w:sz w:val="24"/>
            <w:szCs w:val="24"/>
          </w:rPr>
          <w:delText>erence in time lags stays low for all the stations aligned along the strike of the plate boundary. However, for the stations aligned along the dip of the plate boundary, the tremor streaks traveling at 110 km/h will cause a problem for the stations located more than 18 km updip of the tremor source. The di</w:delText>
        </w:r>
        <w:r w:rsidDel="00D00E24">
          <w:rPr>
            <w:rFonts w:eastAsiaTheme="minorHAnsi"/>
            <w:sz w:val="24"/>
            <w:szCs w:val="24"/>
          </w:rPr>
          <w:delText>ff</w:delText>
        </w:r>
        <w:r w:rsidRPr="00E62E5A" w:rsidDel="00D00E24">
          <w:rPr>
            <w:rFonts w:eastAsiaTheme="minorHAnsi"/>
            <w:sz w:val="24"/>
            <w:szCs w:val="24"/>
          </w:rPr>
          <w:delText>erence in time lags stays low for the stations located downdip of the tremor source.</w:delText>
        </w:r>
      </w:del>
    </w:p>
    <w:p w14:paraId="5D2B57F4" w14:textId="77777777" w:rsidR="00D926BB" w:rsidRDefault="00D926BB" w:rsidP="00E62E5A">
      <w:pPr>
        <w:autoSpaceDE w:val="0"/>
        <w:autoSpaceDN w:val="0"/>
        <w:adjustRightInd w:val="0"/>
        <w:ind w:firstLine="720"/>
        <w:rPr>
          <w:ins w:id="114" w:author="Kenneth C. Creager" w:date="2020-05-27T20:34:00Z"/>
          <w:rFonts w:eastAsiaTheme="minorHAnsi"/>
          <w:sz w:val="24"/>
          <w:szCs w:val="24"/>
        </w:rPr>
      </w:pPr>
      <w:ins w:id="115" w:author="Kenneth C. Creager" w:date="2020-05-27T20:32:00Z">
        <w:r>
          <w:rPr>
            <w:rFonts w:eastAsiaTheme="minorHAnsi"/>
            <w:sz w:val="24"/>
            <w:szCs w:val="24"/>
          </w:rPr>
          <w:t xml:space="preserve">This method works best if the P-wave is </w:t>
        </w:r>
      </w:ins>
      <w:ins w:id="116" w:author="Kenneth C. Creager" w:date="2020-05-27T20:33:00Z">
        <w:r>
          <w:rPr>
            <w:rFonts w:eastAsiaTheme="minorHAnsi"/>
            <w:sz w:val="24"/>
            <w:szCs w:val="24"/>
          </w:rPr>
          <w:t>cleanly recorded on the vertical component and the S</w:t>
        </w:r>
      </w:ins>
      <w:ins w:id="117" w:author="Kenneth C. Creager" w:date="2020-05-27T20:34:00Z">
        <w:r>
          <w:rPr>
            <w:rFonts w:eastAsiaTheme="minorHAnsi"/>
            <w:sz w:val="24"/>
            <w:szCs w:val="24"/>
          </w:rPr>
          <w:t xml:space="preserve"> wave on the horizontals, so generally speaking the results are more robust for vertical ray paths.</w:t>
        </w:r>
      </w:ins>
    </w:p>
    <w:p w14:paraId="2DDF1905" w14:textId="169D7CBF" w:rsidR="00E62E5A" w:rsidRDefault="00D926BB" w:rsidP="00E62E5A">
      <w:pPr>
        <w:autoSpaceDE w:val="0"/>
        <w:autoSpaceDN w:val="0"/>
        <w:adjustRightInd w:val="0"/>
        <w:ind w:firstLine="720"/>
        <w:rPr>
          <w:rFonts w:eastAsiaTheme="minorHAnsi"/>
          <w:sz w:val="24"/>
          <w:szCs w:val="24"/>
        </w:rPr>
      </w:pPr>
      <w:proofErr w:type="gramStart"/>
      <w:ins w:id="118" w:author="Kenneth C. Creager" w:date="2020-05-27T20:35:00Z">
        <w:r>
          <w:rPr>
            <w:rFonts w:eastAsiaTheme="minorHAnsi"/>
            <w:sz w:val="24"/>
            <w:szCs w:val="24"/>
          </w:rPr>
          <w:t>Finally</w:t>
        </w:r>
      </w:ins>
      <w:proofErr w:type="gramEnd"/>
      <w:del w:id="119" w:author="Kenneth C. Creager" w:date="2020-05-27T20:33:00Z">
        <w:r w:rsidR="00E62E5A" w:rsidRPr="00E62E5A" w:rsidDel="00D926BB">
          <w:rPr>
            <w:rFonts w:eastAsiaTheme="minorHAnsi"/>
            <w:sz w:val="24"/>
            <w:szCs w:val="24"/>
          </w:rPr>
          <w:delText>Finally</w:delText>
        </w:r>
      </w:del>
      <w:r w:rsidR="00E62E5A" w:rsidRPr="00E62E5A">
        <w:rPr>
          <w:rFonts w:eastAsiaTheme="minorHAnsi"/>
          <w:sz w:val="24"/>
          <w:szCs w:val="24"/>
        </w:rPr>
        <w:t>, the data from some of the arrays are very noisy, which make it hard to see</w:t>
      </w:r>
      <w:r w:rsidR="00E62E5A">
        <w:rPr>
          <w:rFonts w:eastAsiaTheme="minorHAnsi"/>
          <w:sz w:val="24"/>
          <w:szCs w:val="24"/>
        </w:rPr>
        <w:t xml:space="preserve"> </w:t>
      </w:r>
      <w:r w:rsidR="00E62E5A" w:rsidRPr="00E62E5A">
        <w:rPr>
          <w:rFonts w:eastAsiaTheme="minorHAnsi"/>
          <w:sz w:val="24"/>
          <w:szCs w:val="24"/>
        </w:rPr>
        <w:t>a signal emerging when stacking over the one-minute-long time windows. We chose to</w:t>
      </w:r>
      <w:r w:rsidR="00E62E5A">
        <w:rPr>
          <w:rFonts w:eastAsiaTheme="minorHAnsi"/>
          <w:sz w:val="24"/>
          <w:szCs w:val="24"/>
        </w:rPr>
        <w:t xml:space="preserve"> </w:t>
      </w:r>
      <w:r w:rsidR="00E62E5A" w:rsidRPr="00E62E5A">
        <w:rPr>
          <w:rFonts w:eastAsiaTheme="minorHAnsi"/>
          <w:sz w:val="24"/>
          <w:szCs w:val="24"/>
        </w:rPr>
        <w:t>keep only the locations for which the ratio between the maximum value of the envelope</w:t>
      </w:r>
      <w:r w:rsidR="00E62E5A">
        <w:rPr>
          <w:rFonts w:eastAsiaTheme="minorHAnsi"/>
          <w:sz w:val="24"/>
          <w:szCs w:val="24"/>
        </w:rPr>
        <w:t xml:space="preserve"> </w:t>
      </w:r>
      <w:r w:rsidR="00E62E5A" w:rsidRPr="00E62E5A">
        <w:rPr>
          <w:rFonts w:eastAsiaTheme="minorHAnsi"/>
          <w:sz w:val="24"/>
          <w:szCs w:val="24"/>
        </w:rPr>
        <w:t xml:space="preserve">of the stacked cross correlation to the root mean square is higher than a </w:t>
      </w:r>
      <w:commentRangeStart w:id="120"/>
      <w:r w:rsidR="00E62E5A" w:rsidRPr="00E62E5A">
        <w:rPr>
          <w:rFonts w:eastAsiaTheme="minorHAnsi"/>
          <w:sz w:val="24"/>
          <w:szCs w:val="24"/>
        </w:rPr>
        <w:t>threshold</w:t>
      </w:r>
      <w:commentRangeEnd w:id="120"/>
      <w:r w:rsidR="00D00E24">
        <w:rPr>
          <w:rStyle w:val="CommentReference"/>
        </w:rPr>
        <w:commentReference w:id="120"/>
      </w:r>
      <w:r w:rsidR="00E62E5A" w:rsidRPr="00E62E5A">
        <w:rPr>
          <w:rFonts w:eastAsiaTheme="minorHAnsi"/>
          <w:sz w:val="24"/>
          <w:szCs w:val="24"/>
        </w:rPr>
        <w:t>. The</w:t>
      </w:r>
      <w:r w:rsidR="00E62E5A">
        <w:rPr>
          <w:rFonts w:eastAsiaTheme="minorHAnsi"/>
          <w:sz w:val="24"/>
          <w:szCs w:val="24"/>
        </w:rPr>
        <w:t xml:space="preserve"> </w:t>
      </w:r>
      <w:r w:rsidR="00E62E5A" w:rsidRPr="00E62E5A">
        <w:rPr>
          <w:rFonts w:eastAsiaTheme="minorHAnsi"/>
          <w:sz w:val="24"/>
          <w:szCs w:val="24"/>
        </w:rPr>
        <w:t>corresponding envelopes of the stacked cross correlation are shown in Figure 4 for the</w:t>
      </w:r>
      <w:r w:rsidR="00E62E5A">
        <w:rPr>
          <w:rFonts w:eastAsiaTheme="minorHAnsi"/>
          <w:sz w:val="24"/>
          <w:szCs w:val="24"/>
        </w:rPr>
        <w:t xml:space="preserve"> </w:t>
      </w:r>
      <w:r w:rsidR="00E62E5A" w:rsidRPr="00E62E5A">
        <w:rPr>
          <w:rFonts w:eastAsiaTheme="minorHAnsi"/>
          <w:sz w:val="24"/>
          <w:szCs w:val="24"/>
        </w:rPr>
        <w:t>East-West component and the North-South component. The grey vertical line shows the</w:t>
      </w:r>
      <w:r w:rsidR="00E62E5A">
        <w:rPr>
          <w:rFonts w:eastAsiaTheme="minorHAnsi"/>
          <w:sz w:val="24"/>
          <w:szCs w:val="24"/>
        </w:rPr>
        <w:t xml:space="preserve"> </w:t>
      </w:r>
      <w:r w:rsidR="00E62E5A" w:rsidRPr="00E62E5A">
        <w:rPr>
          <w:rFonts w:eastAsiaTheme="minorHAnsi"/>
          <w:sz w:val="24"/>
          <w:szCs w:val="24"/>
        </w:rPr>
        <w:t>theoretical time lag between the arrival of the direct P-wave and the arrival of the direct S-wave using the constant velocity model and the plate boundary model described</w:t>
      </w:r>
      <w:r w:rsidR="00E62E5A">
        <w:rPr>
          <w:rFonts w:eastAsiaTheme="minorHAnsi"/>
          <w:sz w:val="24"/>
          <w:szCs w:val="24"/>
        </w:rPr>
        <w:t xml:space="preserve"> </w:t>
      </w:r>
      <w:r w:rsidR="00E62E5A" w:rsidRPr="00E62E5A">
        <w:rPr>
          <w:rFonts w:eastAsiaTheme="minorHAnsi"/>
          <w:sz w:val="24"/>
          <w:szCs w:val="24"/>
        </w:rPr>
        <w:t>previously. There is a good agreement between the timing of the peak and the theoretical time lag for most of the locations of the source of the tremor.</w:t>
      </w:r>
    </w:p>
    <w:p w14:paraId="223025E9" w14:textId="654F4C6E" w:rsidR="00B81DFC" w:rsidRDefault="00B81DFC" w:rsidP="00B81DFC">
      <w:pPr>
        <w:autoSpaceDE w:val="0"/>
        <w:autoSpaceDN w:val="0"/>
        <w:adjustRightInd w:val="0"/>
        <w:ind w:firstLine="720"/>
        <w:jc w:val="center"/>
        <w:rPr>
          <w:rFonts w:eastAsiaTheme="minorHAnsi"/>
          <w:sz w:val="24"/>
          <w:szCs w:val="24"/>
        </w:rPr>
      </w:pPr>
      <w:r>
        <w:rPr>
          <w:rFonts w:eastAsiaTheme="minorHAnsi"/>
          <w:noProof/>
          <w:sz w:val="24"/>
          <w:szCs w:val="24"/>
        </w:rPr>
        <w:lastRenderedPageBreak/>
        <w:drawing>
          <wp:inline distT="0" distB="0" distL="0" distR="0" wp14:anchorId="6BCFBDBB" wp14:editId="183C888D">
            <wp:extent cx="3462867" cy="2472055"/>
            <wp:effectExtent l="0" t="0" r="444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S_PWS_PWS.jpg"/>
                    <pic:cNvPicPr/>
                  </pic:nvPicPr>
                  <pic:blipFill rotWithShape="1">
                    <a:blip r:embed="rId15"/>
                    <a:srcRect l="10972" t="24160" r="30753" b="9278"/>
                    <a:stretch/>
                  </pic:blipFill>
                  <pic:spPr bwMode="auto">
                    <a:xfrm>
                      <a:off x="0" y="0"/>
                      <a:ext cx="3463684" cy="2472638"/>
                    </a:xfrm>
                    <a:prstGeom prst="rect">
                      <a:avLst/>
                    </a:prstGeom>
                    <a:ln>
                      <a:noFill/>
                    </a:ln>
                    <a:extLst>
                      <a:ext uri="{53640926-AAD7-44D8-BBD7-CCE9431645EC}">
                        <a14:shadowObscured xmlns:a14="http://schemas.microsoft.com/office/drawing/2010/main"/>
                      </a:ext>
                    </a:extLst>
                  </pic:spPr>
                </pic:pic>
              </a:graphicData>
            </a:graphic>
          </wp:inline>
        </w:drawing>
      </w:r>
    </w:p>
    <w:p w14:paraId="0C51665E" w14:textId="579C8BF6"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4.</w:t>
      </w:r>
      <w:r w:rsidRPr="00B81DFC">
        <w:rPr>
          <w:rFonts w:eastAsiaTheme="minorHAnsi"/>
          <w:sz w:val="24"/>
          <w:szCs w:val="24"/>
        </w:rPr>
        <w:t xml:space="preserve"> Envelopes of the stacked cross correlation signal</w:t>
      </w:r>
      <w:ins w:id="121" w:author="Kenneth C. Creager" w:date="2020-05-27T20:18:00Z">
        <w:r w:rsidR="00D00E24">
          <w:rPr>
            <w:rFonts w:eastAsiaTheme="minorHAnsi"/>
            <w:sz w:val="24"/>
            <w:szCs w:val="24"/>
          </w:rPr>
          <w:t>s</w:t>
        </w:r>
      </w:ins>
      <w:r w:rsidRPr="00B81DFC">
        <w:rPr>
          <w:rFonts w:eastAsiaTheme="minorHAnsi"/>
          <w:sz w:val="24"/>
          <w:szCs w:val="24"/>
        </w:rPr>
        <w:t xml:space="preserve"> for di</w:t>
      </w:r>
      <w:r>
        <w:rPr>
          <w:rFonts w:eastAsiaTheme="minorHAnsi"/>
          <w:sz w:val="24"/>
          <w:szCs w:val="24"/>
        </w:rPr>
        <w:t>ff</w:t>
      </w:r>
      <w:r w:rsidRPr="00B81DFC">
        <w:rPr>
          <w:rFonts w:eastAsiaTheme="minorHAnsi"/>
          <w:sz w:val="24"/>
          <w:szCs w:val="24"/>
        </w:rPr>
        <w:t xml:space="preserve">erent positions </w:t>
      </w:r>
      <w:ins w:id="122" w:author="Kenneth C. Creager" w:date="2020-05-27T20:18:00Z">
        <w:r w:rsidR="00D00E24">
          <w:rPr>
            <w:rFonts w:eastAsiaTheme="minorHAnsi"/>
            <w:sz w:val="24"/>
            <w:szCs w:val="24"/>
          </w:rPr>
          <w:t xml:space="preserve">of the </w:t>
        </w:r>
      </w:ins>
      <w:del w:id="123" w:author="Kenneth C. Creager" w:date="2020-05-27T20:15:00Z">
        <w:r w:rsidRPr="00B81DFC" w:rsidDel="00D00E24">
          <w:rPr>
            <w:rFonts w:eastAsiaTheme="minorHAnsi"/>
            <w:sz w:val="24"/>
            <w:szCs w:val="24"/>
          </w:rPr>
          <w:delText>of the</w:delText>
        </w:r>
      </w:del>
      <w:ins w:id="124" w:author="Kenneth C. Creager" w:date="2020-05-27T20:15:00Z">
        <w:r w:rsidR="00D00E24">
          <w:rPr>
            <w:rFonts w:eastAsiaTheme="minorHAnsi"/>
            <w:sz w:val="24"/>
            <w:szCs w:val="24"/>
          </w:rPr>
          <w:t>tremor</w:t>
        </w:r>
      </w:ins>
      <w:r w:rsidRPr="00B81DFC">
        <w:rPr>
          <w:rFonts w:eastAsiaTheme="minorHAnsi"/>
          <w:sz w:val="24"/>
          <w:szCs w:val="24"/>
        </w:rPr>
        <w:t xml:space="preserve"> source</w:t>
      </w:r>
      <w:r>
        <w:rPr>
          <w:rFonts w:eastAsiaTheme="minorHAnsi"/>
          <w:sz w:val="24"/>
          <w:szCs w:val="24"/>
        </w:rPr>
        <w:t xml:space="preserve"> </w:t>
      </w:r>
      <w:del w:id="125" w:author="Kenneth C. Creager" w:date="2020-05-27T20:15:00Z">
        <w:r w:rsidRPr="00B81DFC" w:rsidDel="00D00E24">
          <w:rPr>
            <w:rFonts w:eastAsiaTheme="minorHAnsi"/>
            <w:sz w:val="24"/>
            <w:szCs w:val="24"/>
          </w:rPr>
          <w:delText>of the tremor compared</w:delText>
        </w:r>
      </w:del>
      <w:ins w:id="126" w:author="Kenneth C. Creager" w:date="2020-05-27T20:15:00Z">
        <w:r w:rsidR="00D00E24">
          <w:rPr>
            <w:rFonts w:eastAsiaTheme="minorHAnsi"/>
            <w:sz w:val="24"/>
            <w:szCs w:val="24"/>
          </w:rPr>
          <w:t>relative</w:t>
        </w:r>
      </w:ins>
      <w:r w:rsidRPr="00B81DFC">
        <w:rPr>
          <w:rFonts w:eastAsiaTheme="minorHAnsi"/>
          <w:sz w:val="24"/>
          <w:szCs w:val="24"/>
        </w:rPr>
        <w:t xml:space="preserve"> to the Big Skidder array</w:t>
      </w:r>
      <w:ins w:id="127" w:author="Kenneth C. Creager" w:date="2020-05-27T20:16:00Z">
        <w:r w:rsidR="00D00E24">
          <w:rPr>
            <w:rFonts w:eastAsiaTheme="minorHAnsi"/>
            <w:sz w:val="24"/>
            <w:szCs w:val="24"/>
          </w:rPr>
          <w:t xml:space="preserve"> showing the</w:t>
        </w:r>
      </w:ins>
      <w:del w:id="128" w:author="Kenneth C. Creager" w:date="2020-05-27T20:16:00Z">
        <w:r w:rsidRPr="00B81DFC" w:rsidDel="00D00E24">
          <w:rPr>
            <w:rFonts w:eastAsiaTheme="minorHAnsi"/>
            <w:sz w:val="24"/>
            <w:szCs w:val="24"/>
          </w:rPr>
          <w:delText>. Red lines correspond to the</w:delText>
        </w:r>
      </w:del>
      <w:r w:rsidRPr="00B81DFC">
        <w:rPr>
          <w:rFonts w:eastAsiaTheme="minorHAnsi"/>
          <w:sz w:val="24"/>
          <w:szCs w:val="24"/>
        </w:rPr>
        <w:t xml:space="preserve"> cross correlation</w:t>
      </w:r>
      <w:r>
        <w:rPr>
          <w:rFonts w:eastAsiaTheme="minorHAnsi"/>
          <w:sz w:val="24"/>
          <w:szCs w:val="24"/>
        </w:rPr>
        <w:t xml:space="preserve"> </w:t>
      </w:r>
      <w:r w:rsidRPr="00B81DFC">
        <w:rPr>
          <w:rFonts w:eastAsiaTheme="minorHAnsi"/>
          <w:sz w:val="24"/>
          <w:szCs w:val="24"/>
        </w:rPr>
        <w:t xml:space="preserve">between the East-West </w:t>
      </w:r>
      <w:del w:id="129" w:author="Kenneth C. Creager" w:date="2020-05-27T20:17:00Z">
        <w:r w:rsidRPr="00B81DFC" w:rsidDel="00D00E24">
          <w:rPr>
            <w:rFonts w:eastAsiaTheme="minorHAnsi"/>
            <w:sz w:val="24"/>
            <w:szCs w:val="24"/>
          </w:rPr>
          <w:delText xml:space="preserve">component </w:delText>
        </w:r>
      </w:del>
      <w:r w:rsidRPr="00B81DFC">
        <w:rPr>
          <w:rFonts w:eastAsiaTheme="minorHAnsi"/>
          <w:sz w:val="24"/>
          <w:szCs w:val="24"/>
        </w:rPr>
        <w:t>and the vertical component</w:t>
      </w:r>
      <w:ins w:id="130" w:author="Kenneth C. Creager" w:date="2020-05-27T20:17:00Z">
        <w:r w:rsidR="00D00E24">
          <w:rPr>
            <w:rFonts w:eastAsiaTheme="minorHAnsi"/>
            <w:sz w:val="24"/>
            <w:szCs w:val="24"/>
          </w:rPr>
          <w:t>s</w:t>
        </w:r>
      </w:ins>
      <w:ins w:id="131" w:author="Kenneth C. Creager" w:date="2020-05-27T20:16:00Z">
        <w:r w:rsidR="00D00E24">
          <w:rPr>
            <w:rFonts w:eastAsiaTheme="minorHAnsi"/>
            <w:sz w:val="24"/>
            <w:szCs w:val="24"/>
          </w:rPr>
          <w:t xml:space="preserve"> (red lines) and </w:t>
        </w:r>
      </w:ins>
      <w:del w:id="132" w:author="Kenneth C. Creager" w:date="2020-05-27T20:17:00Z">
        <w:r w:rsidRPr="00B81DFC" w:rsidDel="00D00E24">
          <w:rPr>
            <w:rFonts w:eastAsiaTheme="minorHAnsi"/>
            <w:sz w:val="24"/>
            <w:szCs w:val="24"/>
          </w:rPr>
          <w:delText>. Blue lines correspond to the</w:delText>
        </w:r>
        <w:r w:rsidDel="00D00E24">
          <w:rPr>
            <w:rFonts w:eastAsiaTheme="minorHAnsi"/>
            <w:sz w:val="24"/>
            <w:szCs w:val="24"/>
          </w:rPr>
          <w:delText xml:space="preserve"> </w:delText>
        </w:r>
        <w:r w:rsidRPr="00B81DFC" w:rsidDel="00D00E24">
          <w:rPr>
            <w:rFonts w:eastAsiaTheme="minorHAnsi"/>
            <w:sz w:val="24"/>
            <w:szCs w:val="24"/>
          </w:rPr>
          <w:delText xml:space="preserve">cross correlation </w:delText>
        </w:r>
      </w:del>
      <w:r w:rsidRPr="00B81DFC">
        <w:rPr>
          <w:rFonts w:eastAsiaTheme="minorHAnsi"/>
          <w:sz w:val="24"/>
          <w:szCs w:val="24"/>
        </w:rPr>
        <w:t xml:space="preserve">between the North-South </w:t>
      </w:r>
      <w:del w:id="133" w:author="Kenneth C. Creager" w:date="2020-05-27T20:17:00Z">
        <w:r w:rsidRPr="00B81DFC" w:rsidDel="00D00E24">
          <w:rPr>
            <w:rFonts w:eastAsiaTheme="minorHAnsi"/>
            <w:sz w:val="24"/>
            <w:szCs w:val="24"/>
          </w:rPr>
          <w:delText xml:space="preserve">component </w:delText>
        </w:r>
      </w:del>
      <w:r w:rsidRPr="00B81DFC">
        <w:rPr>
          <w:rFonts w:eastAsiaTheme="minorHAnsi"/>
          <w:sz w:val="24"/>
          <w:szCs w:val="24"/>
        </w:rPr>
        <w:t xml:space="preserve">and </w:t>
      </w:r>
      <w:del w:id="134" w:author="Kenneth C. Creager" w:date="2020-05-27T20:17:00Z">
        <w:r w:rsidRPr="00B81DFC" w:rsidDel="00D00E24">
          <w:rPr>
            <w:rFonts w:eastAsiaTheme="minorHAnsi"/>
            <w:sz w:val="24"/>
            <w:szCs w:val="24"/>
          </w:rPr>
          <w:delText xml:space="preserve">the </w:delText>
        </w:r>
      </w:del>
      <w:r w:rsidRPr="00B81DFC">
        <w:rPr>
          <w:rFonts w:eastAsiaTheme="minorHAnsi"/>
          <w:sz w:val="24"/>
          <w:szCs w:val="24"/>
        </w:rPr>
        <w:t>vertical component</w:t>
      </w:r>
      <w:ins w:id="135" w:author="Kenneth C. Creager" w:date="2020-05-27T20:17:00Z">
        <w:r w:rsidR="00D00E24">
          <w:rPr>
            <w:rFonts w:eastAsiaTheme="minorHAnsi"/>
            <w:sz w:val="24"/>
            <w:szCs w:val="24"/>
          </w:rPr>
          <w:t>s (blue lines)</w:t>
        </w:r>
      </w:ins>
      <w:r w:rsidRPr="00B81DFC">
        <w:rPr>
          <w:rFonts w:eastAsiaTheme="minorHAnsi"/>
          <w:sz w:val="24"/>
          <w:szCs w:val="24"/>
        </w:rPr>
        <w:t xml:space="preserve">. The </w:t>
      </w:r>
      <w:ins w:id="136" w:author="Kenneth C. Creager" w:date="2020-05-27T20:19:00Z">
        <w:r w:rsidR="00D00E24">
          <w:rPr>
            <w:rFonts w:eastAsiaTheme="minorHAnsi"/>
            <w:sz w:val="24"/>
            <w:szCs w:val="24"/>
          </w:rPr>
          <w:t>theoretical S-minus-P times (</w:t>
        </w:r>
      </w:ins>
      <w:r w:rsidRPr="00B81DFC">
        <w:rPr>
          <w:rFonts w:eastAsiaTheme="minorHAnsi"/>
          <w:sz w:val="24"/>
          <w:szCs w:val="24"/>
        </w:rPr>
        <w:t>grey lines</w:t>
      </w:r>
      <w:ins w:id="137" w:author="Kenneth C. Creager" w:date="2020-05-27T20:19:00Z">
        <w:r w:rsidR="00D00E24">
          <w:rPr>
            <w:rFonts w:eastAsiaTheme="minorHAnsi"/>
            <w:sz w:val="24"/>
            <w:szCs w:val="24"/>
          </w:rPr>
          <w:t>)</w:t>
        </w:r>
      </w:ins>
      <w:ins w:id="138" w:author="Kenneth C. Creager" w:date="2020-05-27T20:20:00Z">
        <w:r w:rsidR="00D00E24">
          <w:rPr>
            <w:rFonts w:eastAsiaTheme="minorHAnsi"/>
            <w:sz w:val="24"/>
            <w:szCs w:val="24"/>
          </w:rPr>
          <w:t xml:space="preserve"> are generally in good agreement with the peaks in cross correlation functions.</w:t>
        </w:r>
      </w:ins>
      <w:del w:id="139" w:author="Kenneth C. Creager" w:date="2020-05-27T20:20:00Z">
        <w:r w:rsidDel="00D00E24">
          <w:rPr>
            <w:rFonts w:eastAsiaTheme="minorHAnsi"/>
            <w:sz w:val="24"/>
            <w:szCs w:val="24"/>
          </w:rPr>
          <w:delText xml:space="preserve"> </w:delText>
        </w:r>
        <w:r w:rsidRPr="00B81DFC" w:rsidDel="00D00E24">
          <w:rPr>
            <w:rFonts w:eastAsiaTheme="minorHAnsi"/>
            <w:sz w:val="24"/>
            <w:szCs w:val="24"/>
          </w:rPr>
          <w:delText>mark the theoretical value of the time lag between the arrival of the direct P-wave and the arrival</w:delText>
        </w:r>
        <w:r w:rsidDel="00D00E24">
          <w:rPr>
            <w:rFonts w:eastAsiaTheme="minorHAnsi"/>
            <w:sz w:val="24"/>
            <w:szCs w:val="24"/>
          </w:rPr>
          <w:delText xml:space="preserve"> </w:delText>
        </w:r>
        <w:r w:rsidRPr="00B81DFC" w:rsidDel="00D00E24">
          <w:rPr>
            <w:rFonts w:eastAsiaTheme="minorHAnsi"/>
            <w:sz w:val="24"/>
            <w:szCs w:val="24"/>
          </w:rPr>
          <w:delText>of the direct S-wave.</w:delText>
        </w:r>
      </w:del>
      <w:r w:rsidRPr="00B81DFC">
        <w:rPr>
          <w:rFonts w:eastAsiaTheme="minorHAnsi"/>
          <w:sz w:val="24"/>
          <w:szCs w:val="24"/>
        </w:rPr>
        <w:t xml:space="preserve"> The location of the source of the tremor varies from west to east (left to</w:t>
      </w:r>
      <w:r>
        <w:rPr>
          <w:rFonts w:eastAsiaTheme="minorHAnsi"/>
          <w:sz w:val="24"/>
          <w:szCs w:val="24"/>
        </w:rPr>
        <w:t xml:space="preserve"> </w:t>
      </w:r>
      <w:r w:rsidRPr="00B81DFC">
        <w:rPr>
          <w:rFonts w:eastAsiaTheme="minorHAnsi"/>
          <w:sz w:val="24"/>
          <w:szCs w:val="24"/>
        </w:rPr>
        <w:t>right) and from south to north (bottom to top). The numbers in parentheses indicate the number</w:t>
      </w:r>
      <w:r>
        <w:rPr>
          <w:rFonts w:eastAsiaTheme="minorHAnsi"/>
          <w:sz w:val="24"/>
          <w:szCs w:val="24"/>
        </w:rPr>
        <w:t xml:space="preserve"> </w:t>
      </w:r>
      <w:r w:rsidRPr="00B81DFC">
        <w:rPr>
          <w:rFonts w:eastAsiaTheme="minorHAnsi"/>
          <w:sz w:val="24"/>
          <w:szCs w:val="24"/>
        </w:rPr>
        <w:t>of one</w:t>
      </w:r>
      <w:r>
        <w:rPr>
          <w:rFonts w:eastAsiaTheme="minorHAnsi"/>
          <w:sz w:val="24"/>
          <w:szCs w:val="24"/>
        </w:rPr>
        <w:t>-</w:t>
      </w:r>
      <w:r w:rsidRPr="00B81DFC">
        <w:rPr>
          <w:rFonts w:eastAsiaTheme="minorHAnsi"/>
          <w:sz w:val="24"/>
          <w:szCs w:val="24"/>
        </w:rPr>
        <w:t>minute-long time windows for which tremor was detected at this location.</w:t>
      </w:r>
    </w:p>
    <w:p w14:paraId="0383941B" w14:textId="77777777" w:rsidR="00B81DFC" w:rsidRPr="00B81DFC" w:rsidRDefault="00B81DFC" w:rsidP="00B81DFC">
      <w:pPr>
        <w:autoSpaceDE w:val="0"/>
        <w:autoSpaceDN w:val="0"/>
        <w:adjustRightInd w:val="0"/>
        <w:rPr>
          <w:rFonts w:eastAsiaTheme="minorHAnsi"/>
          <w:sz w:val="24"/>
          <w:szCs w:val="24"/>
        </w:rPr>
      </w:pPr>
    </w:p>
    <w:p w14:paraId="67ECA7C8" w14:textId="61992500" w:rsidR="00E62E5A" w:rsidRDefault="00E62E5A" w:rsidP="00B81DFC">
      <w:pPr>
        <w:autoSpaceDE w:val="0"/>
        <w:autoSpaceDN w:val="0"/>
        <w:adjustRightInd w:val="0"/>
        <w:ind w:firstLine="720"/>
        <w:rPr>
          <w:rFonts w:eastAsiaTheme="minorHAnsi"/>
          <w:sz w:val="24"/>
          <w:szCs w:val="24"/>
        </w:rPr>
      </w:pPr>
      <w:r w:rsidRPr="00E62E5A">
        <w:rPr>
          <w:rFonts w:eastAsiaTheme="minorHAnsi"/>
          <w:sz w:val="24"/>
          <w:szCs w:val="24"/>
        </w:rPr>
        <w:t>Using the timing of the maximum value of the envelope of the stacked cross correlation for the component with the maximum ratio between the maximum value of the</w:t>
      </w:r>
      <w:r>
        <w:rPr>
          <w:rFonts w:eastAsiaTheme="minorHAnsi"/>
          <w:sz w:val="24"/>
          <w:szCs w:val="24"/>
        </w:rPr>
        <w:t xml:space="preserve"> </w:t>
      </w:r>
      <w:r w:rsidRPr="00E62E5A">
        <w:rPr>
          <w:rFonts w:eastAsiaTheme="minorHAnsi"/>
          <w:sz w:val="24"/>
          <w:szCs w:val="24"/>
        </w:rPr>
        <w:t>envelope of the stacked cross correlation and the root mean square, we computed the corresponding depth of the source of the tremor for all the locations of the source of the tremor.</w:t>
      </w:r>
      <w:r>
        <w:rPr>
          <w:rFonts w:eastAsiaTheme="minorHAnsi"/>
          <w:sz w:val="24"/>
          <w:szCs w:val="24"/>
        </w:rPr>
        <w:t xml:space="preserve"> </w:t>
      </w:r>
      <w:commentRangeStart w:id="140"/>
      <w:r w:rsidRPr="00E62E5A">
        <w:rPr>
          <w:rFonts w:eastAsiaTheme="minorHAnsi"/>
          <w:sz w:val="24"/>
          <w:szCs w:val="24"/>
        </w:rPr>
        <w:t>We</w:t>
      </w:r>
      <w:commentRangeEnd w:id="140"/>
      <w:r w:rsidR="00717E00">
        <w:rPr>
          <w:rStyle w:val="CommentReference"/>
        </w:rPr>
        <w:commentReference w:id="140"/>
      </w:r>
      <w:r w:rsidRPr="00E62E5A">
        <w:rPr>
          <w:rFonts w:eastAsiaTheme="minorHAnsi"/>
          <w:sz w:val="24"/>
          <w:szCs w:val="24"/>
        </w:rPr>
        <w:t xml:space="preserve"> did the same analysis for the eight arrays of the experiment. Figure 5 and 6 show</w:t>
      </w:r>
      <w:r>
        <w:rPr>
          <w:rFonts w:eastAsiaTheme="minorHAnsi"/>
          <w:sz w:val="24"/>
          <w:szCs w:val="24"/>
        </w:rPr>
        <w:t xml:space="preserve"> </w:t>
      </w:r>
      <w:r w:rsidRPr="00E62E5A">
        <w:rPr>
          <w:rFonts w:eastAsiaTheme="minorHAnsi"/>
          <w:sz w:val="24"/>
          <w:szCs w:val="24"/>
        </w:rPr>
        <w:t>respectively a map of the depth of the source of the tremor, and a map of the distance</w:t>
      </w:r>
      <w:r>
        <w:rPr>
          <w:rFonts w:eastAsiaTheme="minorHAnsi"/>
          <w:sz w:val="24"/>
          <w:szCs w:val="24"/>
        </w:rPr>
        <w:t xml:space="preserve"> </w:t>
      </w:r>
      <w:r w:rsidRPr="00E62E5A">
        <w:rPr>
          <w:rFonts w:eastAsiaTheme="minorHAnsi"/>
          <w:sz w:val="24"/>
          <w:szCs w:val="24"/>
        </w:rPr>
        <w:t>between the source of the tremor and the plate boundary, alongside with the depth of</w:t>
      </w:r>
      <w:r>
        <w:rPr>
          <w:rFonts w:eastAsiaTheme="minorHAnsi"/>
          <w:sz w:val="24"/>
          <w:szCs w:val="24"/>
        </w:rPr>
        <w:t xml:space="preserve"> </w:t>
      </w:r>
      <w:r w:rsidRPr="00E62E5A">
        <w:rPr>
          <w:rFonts w:eastAsiaTheme="minorHAnsi"/>
          <w:sz w:val="24"/>
          <w:szCs w:val="24"/>
        </w:rPr>
        <w:t>the low-frequency earthquake families observed by Sweet et al.</w:t>
      </w:r>
      <w:r w:rsidR="00B81DFC">
        <w:rPr>
          <w:rFonts w:eastAsiaTheme="minorHAnsi"/>
          <w:sz w:val="24"/>
          <w:szCs w:val="24"/>
        </w:rPr>
        <w:t xml:space="preserve"> </w:t>
      </w:r>
      <w:r w:rsidRPr="00E62E5A">
        <w:rPr>
          <w:rFonts w:eastAsiaTheme="minorHAnsi"/>
          <w:sz w:val="24"/>
          <w:szCs w:val="24"/>
        </w:rPr>
        <w:t xml:space="preserve">(2019) and </w:t>
      </w:r>
      <w:proofErr w:type="spellStart"/>
      <w:r w:rsidRPr="00E62E5A">
        <w:rPr>
          <w:rFonts w:eastAsiaTheme="minorHAnsi"/>
          <w:sz w:val="24"/>
          <w:szCs w:val="24"/>
        </w:rPr>
        <w:t>Chestler</w:t>
      </w:r>
      <w:proofErr w:type="spellEnd"/>
      <w:r w:rsidRPr="00E62E5A">
        <w:rPr>
          <w:rFonts w:eastAsiaTheme="minorHAnsi"/>
          <w:sz w:val="24"/>
          <w:szCs w:val="24"/>
        </w:rPr>
        <w:t xml:space="preserve"> and  Creager (2017). In the region located in the middle of the arrays, where tremor have been</w:t>
      </w:r>
      <w:r>
        <w:rPr>
          <w:rFonts w:eastAsiaTheme="minorHAnsi"/>
          <w:sz w:val="24"/>
          <w:szCs w:val="24"/>
        </w:rPr>
        <w:t xml:space="preserve"> </w:t>
      </w:r>
      <w:r w:rsidRPr="00E62E5A">
        <w:rPr>
          <w:rFonts w:eastAsiaTheme="minorHAnsi"/>
          <w:sz w:val="24"/>
          <w:szCs w:val="24"/>
        </w:rPr>
        <w:t>recorded by several nearby arrays, there is a good agreement between the depth of the</w:t>
      </w:r>
      <w:r>
        <w:rPr>
          <w:rFonts w:eastAsiaTheme="minorHAnsi"/>
          <w:sz w:val="24"/>
          <w:szCs w:val="24"/>
        </w:rPr>
        <w:t xml:space="preserve"> </w:t>
      </w:r>
      <w:r w:rsidRPr="00E62E5A">
        <w:rPr>
          <w:rFonts w:eastAsiaTheme="minorHAnsi"/>
          <w:sz w:val="24"/>
          <w:szCs w:val="24"/>
        </w:rPr>
        <w:t>source of the tremor, the depth of the low-frequency earthquake families, and the depth</w:t>
      </w:r>
      <w:r>
        <w:rPr>
          <w:rFonts w:eastAsiaTheme="minorHAnsi"/>
          <w:sz w:val="24"/>
          <w:szCs w:val="24"/>
        </w:rPr>
        <w:t xml:space="preserve"> </w:t>
      </w:r>
      <w:r w:rsidRPr="00E62E5A">
        <w:rPr>
          <w:rFonts w:eastAsiaTheme="minorHAnsi"/>
          <w:sz w:val="24"/>
          <w:szCs w:val="24"/>
        </w:rPr>
        <w:t xml:space="preserve">of the plate boundary. Tremor and low-frequency earthquakes located </w:t>
      </w:r>
      <w:del w:id="141" w:author="Kenneth C. Creager" w:date="2020-05-27T20:37:00Z">
        <w:r w:rsidRPr="00E62E5A" w:rsidDel="00D926BB">
          <w:rPr>
            <w:rFonts w:eastAsiaTheme="minorHAnsi"/>
            <w:sz w:val="24"/>
            <w:szCs w:val="24"/>
          </w:rPr>
          <w:delText xml:space="preserve">in </w:delText>
        </w:r>
      </w:del>
      <w:ins w:id="142" w:author="Kenneth C. Creager" w:date="2020-05-27T20:37:00Z">
        <w:r w:rsidR="00D926BB">
          <w:rPr>
            <w:rFonts w:eastAsiaTheme="minorHAnsi"/>
            <w:sz w:val="24"/>
            <w:szCs w:val="24"/>
          </w:rPr>
          <w:t>in</w:t>
        </w:r>
        <w:r w:rsidR="00D926BB" w:rsidRPr="00E62E5A">
          <w:rPr>
            <w:rFonts w:eastAsiaTheme="minorHAnsi"/>
            <w:sz w:val="24"/>
            <w:szCs w:val="24"/>
          </w:rPr>
          <w:t xml:space="preserve"> </w:t>
        </w:r>
      </w:ins>
      <w:r w:rsidRPr="00E62E5A">
        <w:rPr>
          <w:rFonts w:eastAsiaTheme="minorHAnsi"/>
          <w:sz w:val="24"/>
          <w:szCs w:val="24"/>
        </w:rPr>
        <w:t>the southwest</w:t>
      </w:r>
      <w:del w:id="143" w:author="Kenneth C. Creager" w:date="2020-05-27T20:37:00Z">
        <w:r w:rsidRPr="00E62E5A" w:rsidDel="00D926BB">
          <w:rPr>
            <w:rFonts w:eastAsiaTheme="minorHAnsi"/>
            <w:sz w:val="24"/>
            <w:szCs w:val="24"/>
          </w:rPr>
          <w:delText>ern</w:delText>
        </w:r>
      </w:del>
      <w:r w:rsidRPr="00E62E5A">
        <w:rPr>
          <w:rFonts w:eastAsiaTheme="minorHAnsi"/>
          <w:sz w:val="24"/>
          <w:szCs w:val="24"/>
        </w:rPr>
        <w:t xml:space="preserve"> </w:t>
      </w:r>
      <w:del w:id="144" w:author="Kenneth C. Creager" w:date="2020-05-27T20:37:00Z">
        <w:r w:rsidRPr="00E62E5A" w:rsidDel="00D926BB">
          <w:rPr>
            <w:rFonts w:eastAsiaTheme="minorHAnsi"/>
            <w:sz w:val="24"/>
            <w:szCs w:val="24"/>
          </w:rPr>
          <w:delText xml:space="preserve">part of the area </w:delText>
        </w:r>
      </w:del>
      <w:r w:rsidRPr="00E62E5A">
        <w:rPr>
          <w:rFonts w:eastAsiaTheme="minorHAnsi"/>
          <w:sz w:val="24"/>
          <w:szCs w:val="24"/>
        </w:rPr>
        <w:t xml:space="preserve">tend to be shallower, whereas </w:t>
      </w:r>
      <w:del w:id="145" w:author="Kenneth C. Creager" w:date="2020-05-27T20:37:00Z">
        <w:r w:rsidRPr="00E62E5A" w:rsidDel="00D926BB">
          <w:rPr>
            <w:rFonts w:eastAsiaTheme="minorHAnsi"/>
            <w:sz w:val="24"/>
            <w:szCs w:val="24"/>
          </w:rPr>
          <w:delText>tremor and low-frequency earthquakes</w:delText>
        </w:r>
      </w:del>
      <w:ins w:id="146" w:author="Kenneth C. Creager" w:date="2020-05-27T20:37:00Z">
        <w:r w:rsidR="00D926BB">
          <w:rPr>
            <w:rFonts w:eastAsiaTheme="minorHAnsi"/>
            <w:sz w:val="24"/>
            <w:szCs w:val="24"/>
          </w:rPr>
          <w:t>those</w:t>
        </w:r>
      </w:ins>
      <w:r>
        <w:rPr>
          <w:rFonts w:eastAsiaTheme="minorHAnsi"/>
          <w:sz w:val="24"/>
          <w:szCs w:val="24"/>
        </w:rPr>
        <w:t xml:space="preserve"> </w:t>
      </w:r>
      <w:r w:rsidRPr="00E62E5A">
        <w:rPr>
          <w:rFonts w:eastAsiaTheme="minorHAnsi"/>
          <w:sz w:val="24"/>
          <w:szCs w:val="24"/>
        </w:rPr>
        <w:t>located in the northeast</w:t>
      </w:r>
      <w:del w:id="147" w:author="Kenneth C. Creager" w:date="2020-05-27T20:37:00Z">
        <w:r w:rsidRPr="00E62E5A" w:rsidDel="00D926BB">
          <w:rPr>
            <w:rFonts w:eastAsiaTheme="minorHAnsi"/>
            <w:sz w:val="24"/>
            <w:szCs w:val="24"/>
          </w:rPr>
          <w:delText>ern</w:delText>
        </w:r>
      </w:del>
      <w:r w:rsidRPr="00E62E5A">
        <w:rPr>
          <w:rFonts w:eastAsiaTheme="minorHAnsi"/>
          <w:sz w:val="24"/>
          <w:szCs w:val="24"/>
        </w:rPr>
        <w:t xml:space="preserve"> </w:t>
      </w:r>
      <w:del w:id="148" w:author="Kenneth C. Creager" w:date="2020-05-27T20:38:00Z">
        <w:r w:rsidRPr="00E62E5A" w:rsidDel="00D926BB">
          <w:rPr>
            <w:rFonts w:eastAsiaTheme="minorHAnsi"/>
            <w:sz w:val="24"/>
            <w:szCs w:val="24"/>
          </w:rPr>
          <w:delText xml:space="preserve">part of the area </w:delText>
        </w:r>
      </w:del>
      <w:r w:rsidRPr="00E62E5A">
        <w:rPr>
          <w:rFonts w:eastAsiaTheme="minorHAnsi"/>
          <w:sz w:val="24"/>
          <w:szCs w:val="24"/>
        </w:rPr>
        <w:t>tend to be deeper, which correspond to the</w:t>
      </w:r>
      <w:r>
        <w:rPr>
          <w:rFonts w:eastAsiaTheme="minorHAnsi"/>
          <w:sz w:val="24"/>
          <w:szCs w:val="24"/>
        </w:rPr>
        <w:t xml:space="preserve"> </w:t>
      </w:r>
      <w:r w:rsidRPr="00E62E5A">
        <w:rPr>
          <w:rFonts w:eastAsiaTheme="minorHAnsi"/>
          <w:sz w:val="24"/>
          <w:szCs w:val="24"/>
        </w:rPr>
        <w:t xml:space="preserve">dipping direction of the subducting oceanic plate. The distance </w:t>
      </w:r>
      <w:del w:id="149" w:author="Kenneth C. Creager" w:date="2020-05-27T20:38:00Z">
        <w:r w:rsidRPr="00E62E5A" w:rsidDel="00D926BB">
          <w:rPr>
            <w:rFonts w:eastAsiaTheme="minorHAnsi"/>
            <w:sz w:val="24"/>
            <w:szCs w:val="24"/>
          </w:rPr>
          <w:delText xml:space="preserve">from </w:delText>
        </w:r>
      </w:del>
      <w:ins w:id="150" w:author="Kenneth C. Creager" w:date="2020-05-27T20:38:00Z">
        <w:r w:rsidR="00D926BB">
          <w:rPr>
            <w:rFonts w:eastAsiaTheme="minorHAnsi"/>
            <w:sz w:val="24"/>
            <w:szCs w:val="24"/>
          </w:rPr>
          <w:t>between</w:t>
        </w:r>
        <w:r w:rsidR="00D926BB" w:rsidRPr="00E62E5A">
          <w:rPr>
            <w:rFonts w:eastAsiaTheme="minorHAnsi"/>
            <w:sz w:val="24"/>
            <w:szCs w:val="24"/>
          </w:rPr>
          <w:t xml:space="preserve"> </w:t>
        </w:r>
      </w:ins>
      <w:del w:id="151" w:author="Kenneth C. Creager" w:date="2020-05-27T20:38:00Z">
        <w:r w:rsidRPr="00E62E5A" w:rsidDel="00D926BB">
          <w:rPr>
            <w:rFonts w:eastAsiaTheme="minorHAnsi"/>
            <w:sz w:val="24"/>
            <w:szCs w:val="24"/>
          </w:rPr>
          <w:delText xml:space="preserve">the source of </w:delText>
        </w:r>
      </w:del>
      <w:r w:rsidRPr="00E62E5A">
        <w:rPr>
          <w:rFonts w:eastAsiaTheme="minorHAnsi"/>
          <w:sz w:val="24"/>
          <w:szCs w:val="24"/>
        </w:rPr>
        <w:t>the</w:t>
      </w:r>
      <w:r>
        <w:rPr>
          <w:rFonts w:eastAsiaTheme="minorHAnsi"/>
          <w:sz w:val="24"/>
          <w:szCs w:val="24"/>
        </w:rPr>
        <w:t xml:space="preserve"> </w:t>
      </w:r>
      <w:r w:rsidRPr="00E62E5A">
        <w:rPr>
          <w:rFonts w:eastAsiaTheme="minorHAnsi"/>
          <w:sz w:val="24"/>
          <w:szCs w:val="24"/>
        </w:rPr>
        <w:t xml:space="preserve">tremor </w:t>
      </w:r>
      <w:del w:id="152" w:author="Kenneth C. Creager" w:date="2020-05-27T20:38:00Z">
        <w:r w:rsidRPr="00E62E5A" w:rsidDel="00D926BB">
          <w:rPr>
            <w:rFonts w:eastAsiaTheme="minorHAnsi"/>
            <w:sz w:val="24"/>
            <w:szCs w:val="24"/>
          </w:rPr>
          <w:delText xml:space="preserve">to </w:delText>
        </w:r>
      </w:del>
      <w:ins w:id="153" w:author="Kenneth C. Creager" w:date="2020-05-27T20:38:00Z">
        <w:r w:rsidR="00D926BB">
          <w:rPr>
            <w:rFonts w:eastAsiaTheme="minorHAnsi"/>
            <w:sz w:val="24"/>
            <w:szCs w:val="24"/>
          </w:rPr>
          <w:t>and</w:t>
        </w:r>
        <w:r w:rsidR="00D926BB" w:rsidRPr="00E62E5A">
          <w:rPr>
            <w:rFonts w:eastAsiaTheme="minorHAnsi"/>
            <w:sz w:val="24"/>
            <w:szCs w:val="24"/>
          </w:rPr>
          <w:t xml:space="preserve"> </w:t>
        </w:r>
      </w:ins>
      <w:r w:rsidRPr="00E62E5A">
        <w:rPr>
          <w:rFonts w:eastAsiaTheme="minorHAnsi"/>
          <w:sz w:val="24"/>
          <w:szCs w:val="24"/>
        </w:rPr>
        <w:t xml:space="preserve">the plate boundary </w:t>
      </w:r>
      <w:del w:id="154" w:author="Kenneth C. Creager" w:date="2020-05-27T20:38:00Z">
        <w:r w:rsidRPr="00E62E5A" w:rsidDel="00D926BB">
          <w:rPr>
            <w:rFonts w:eastAsiaTheme="minorHAnsi"/>
            <w:sz w:val="24"/>
            <w:szCs w:val="24"/>
          </w:rPr>
          <w:delText xml:space="preserve">stay </w:delText>
        </w:r>
      </w:del>
      <w:ins w:id="155" w:author="Kenneth C. Creager" w:date="2020-05-27T20:38:00Z">
        <w:r w:rsidR="00D926BB">
          <w:rPr>
            <w:rFonts w:eastAsiaTheme="minorHAnsi"/>
            <w:sz w:val="24"/>
            <w:szCs w:val="24"/>
          </w:rPr>
          <w:t>rema</w:t>
        </w:r>
      </w:ins>
      <w:ins w:id="156" w:author="Kenneth C. Creager" w:date="2020-05-27T20:39:00Z">
        <w:r w:rsidR="00D926BB">
          <w:rPr>
            <w:rFonts w:eastAsiaTheme="minorHAnsi"/>
            <w:sz w:val="24"/>
            <w:szCs w:val="24"/>
          </w:rPr>
          <w:t>ins</w:t>
        </w:r>
      </w:ins>
      <w:ins w:id="157" w:author="Kenneth C. Creager" w:date="2020-05-27T20:38:00Z">
        <w:r w:rsidR="00D926BB" w:rsidRPr="00E62E5A">
          <w:rPr>
            <w:rFonts w:eastAsiaTheme="minorHAnsi"/>
            <w:sz w:val="24"/>
            <w:szCs w:val="24"/>
          </w:rPr>
          <w:t xml:space="preserve"> </w:t>
        </w:r>
      </w:ins>
      <w:r w:rsidRPr="00E62E5A">
        <w:rPr>
          <w:rFonts w:eastAsiaTheme="minorHAnsi"/>
          <w:sz w:val="24"/>
          <w:szCs w:val="24"/>
        </w:rPr>
        <w:t>smaller than a few kilometers in the central area that</w:t>
      </w:r>
      <w:r>
        <w:rPr>
          <w:rFonts w:eastAsiaTheme="minorHAnsi"/>
          <w:sz w:val="24"/>
          <w:szCs w:val="24"/>
        </w:rPr>
        <w:t xml:space="preserve"> </w:t>
      </w:r>
      <w:r w:rsidRPr="00E62E5A">
        <w:rPr>
          <w:rFonts w:eastAsiaTheme="minorHAnsi"/>
          <w:sz w:val="24"/>
          <w:szCs w:val="24"/>
        </w:rPr>
        <w:t>is well covered by the arrays.</w:t>
      </w:r>
    </w:p>
    <w:p w14:paraId="40A42779" w14:textId="34540637" w:rsidR="00B81DFC" w:rsidRDefault="00B81DFC" w:rsidP="00B81DFC">
      <w:pPr>
        <w:autoSpaceDE w:val="0"/>
        <w:autoSpaceDN w:val="0"/>
        <w:adjustRightInd w:val="0"/>
        <w:ind w:firstLine="720"/>
        <w:rPr>
          <w:rFonts w:eastAsiaTheme="minorHAnsi"/>
          <w:sz w:val="24"/>
          <w:szCs w:val="24"/>
        </w:rPr>
      </w:pPr>
      <w:r>
        <w:rPr>
          <w:rFonts w:eastAsiaTheme="minorHAnsi"/>
          <w:noProof/>
          <w:sz w:val="24"/>
          <w:szCs w:val="24"/>
        </w:rPr>
        <w:lastRenderedPageBreak/>
        <w:drawing>
          <wp:inline distT="0" distB="0" distL="0" distR="0" wp14:anchorId="612A1DEC" wp14:editId="0EBAEE48">
            <wp:extent cx="5062855" cy="5164249"/>
            <wp:effectExtent l="0" t="0" r="4445"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th_PWS_PWS.jpg"/>
                    <pic:cNvPicPr/>
                  </pic:nvPicPr>
                  <pic:blipFill rotWithShape="1">
                    <a:blip r:embed="rId16"/>
                    <a:srcRect l="4370" t="20679" r="8523" b="16564"/>
                    <a:stretch/>
                  </pic:blipFill>
                  <pic:spPr bwMode="auto">
                    <a:xfrm>
                      <a:off x="0" y="0"/>
                      <a:ext cx="5063264" cy="5164667"/>
                    </a:xfrm>
                    <a:prstGeom prst="rect">
                      <a:avLst/>
                    </a:prstGeom>
                    <a:ln>
                      <a:noFill/>
                    </a:ln>
                    <a:extLst>
                      <a:ext uri="{53640926-AAD7-44D8-BBD7-CCE9431645EC}">
                        <a14:shadowObscured xmlns:a14="http://schemas.microsoft.com/office/drawing/2010/main"/>
                      </a:ext>
                    </a:extLst>
                  </pic:spPr>
                </pic:pic>
              </a:graphicData>
            </a:graphic>
          </wp:inline>
        </w:drawing>
      </w:r>
    </w:p>
    <w:p w14:paraId="167F3F74" w14:textId="5662B661"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5.</w:t>
      </w:r>
      <w:r w:rsidRPr="00B81DFC">
        <w:rPr>
          <w:rFonts w:eastAsiaTheme="minorHAnsi"/>
          <w:sz w:val="24"/>
          <w:szCs w:val="24"/>
        </w:rPr>
        <w:t xml:space="preserve"> Map of the depth of the source of the tremor and of the low-frequency earthquake</w:t>
      </w:r>
      <w:r>
        <w:rPr>
          <w:rFonts w:eastAsiaTheme="minorHAnsi"/>
          <w:sz w:val="24"/>
          <w:szCs w:val="24"/>
        </w:rPr>
        <w:t xml:space="preserve"> </w:t>
      </w:r>
      <w:r w:rsidRPr="00B81DFC">
        <w:rPr>
          <w:rFonts w:eastAsiaTheme="minorHAnsi"/>
          <w:sz w:val="24"/>
          <w:szCs w:val="24"/>
        </w:rPr>
        <w:t>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sidRPr="00B81DFC">
        <w:rPr>
          <w:rFonts w:eastAsiaTheme="minorHAnsi"/>
          <w:sz w:val="24"/>
          <w:szCs w:val="24"/>
        </w:rPr>
        <w:t xml:space="preserve"> and Creager (2017).</w:t>
      </w:r>
    </w:p>
    <w:p w14:paraId="23FB9932" w14:textId="64ED9973" w:rsidR="00B81DFC" w:rsidRDefault="00B81DFC" w:rsidP="00B81DFC">
      <w:pPr>
        <w:autoSpaceDE w:val="0"/>
        <w:autoSpaceDN w:val="0"/>
        <w:adjustRightInd w:val="0"/>
        <w:rPr>
          <w:rFonts w:eastAsiaTheme="minorHAnsi"/>
          <w:sz w:val="24"/>
          <w:szCs w:val="24"/>
        </w:rPr>
      </w:pPr>
      <w:r>
        <w:rPr>
          <w:rFonts w:eastAsiaTheme="minorHAnsi"/>
          <w:noProof/>
          <w:sz w:val="24"/>
          <w:szCs w:val="24"/>
        </w:rPr>
        <w:lastRenderedPageBreak/>
        <w:drawing>
          <wp:inline distT="0" distB="0" distL="0" distR="0" wp14:anchorId="06A3508D" wp14:editId="6F1A7453">
            <wp:extent cx="5062437" cy="5189220"/>
            <wp:effectExtent l="0" t="0" r="508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_to_pb_PWS_PWS.jpg"/>
                    <pic:cNvPicPr/>
                  </pic:nvPicPr>
                  <pic:blipFill rotWithShape="1">
                    <a:blip r:embed="rId17"/>
                    <a:srcRect l="4370" t="20473" r="8519" b="16457"/>
                    <a:stretch/>
                  </pic:blipFill>
                  <pic:spPr bwMode="auto">
                    <a:xfrm>
                      <a:off x="0" y="0"/>
                      <a:ext cx="5063590" cy="5190402"/>
                    </a:xfrm>
                    <a:prstGeom prst="rect">
                      <a:avLst/>
                    </a:prstGeom>
                    <a:ln>
                      <a:noFill/>
                    </a:ln>
                    <a:extLst>
                      <a:ext uri="{53640926-AAD7-44D8-BBD7-CCE9431645EC}">
                        <a14:shadowObscured xmlns:a14="http://schemas.microsoft.com/office/drawing/2010/main"/>
                      </a:ext>
                    </a:extLst>
                  </pic:spPr>
                </pic:pic>
              </a:graphicData>
            </a:graphic>
          </wp:inline>
        </w:drawing>
      </w:r>
    </w:p>
    <w:p w14:paraId="0A24B004" w14:textId="29F66AC9" w:rsidR="00B81DFC" w:rsidRP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6.</w:t>
      </w:r>
      <w:r w:rsidRPr="00B81DFC">
        <w:rPr>
          <w:rFonts w:eastAsiaTheme="minorHAnsi"/>
          <w:sz w:val="24"/>
          <w:szCs w:val="24"/>
        </w:rPr>
        <w:t xml:space="preserve"> Map of the distance </w:t>
      </w:r>
      <w:del w:id="158" w:author="Kenneth C. Creager" w:date="2020-05-27T20:42:00Z">
        <w:r w:rsidRPr="00B81DFC" w:rsidDel="00244773">
          <w:rPr>
            <w:rFonts w:eastAsiaTheme="minorHAnsi"/>
            <w:sz w:val="24"/>
            <w:szCs w:val="24"/>
          </w:rPr>
          <w:delText xml:space="preserve">to </w:delText>
        </w:r>
      </w:del>
      <w:ins w:id="159" w:author="Kenneth C. Creager" w:date="2020-05-27T20:42:00Z">
        <w:r w:rsidR="00244773">
          <w:rPr>
            <w:rFonts w:eastAsiaTheme="minorHAnsi"/>
            <w:sz w:val="24"/>
            <w:szCs w:val="24"/>
          </w:rPr>
          <w:t>between</w:t>
        </w:r>
        <w:r w:rsidR="00244773" w:rsidRPr="00B81DFC">
          <w:rPr>
            <w:rFonts w:eastAsiaTheme="minorHAnsi"/>
            <w:sz w:val="24"/>
            <w:szCs w:val="24"/>
          </w:rPr>
          <w:t xml:space="preserve"> </w:t>
        </w:r>
      </w:ins>
      <w:r w:rsidRPr="00B81DFC">
        <w:rPr>
          <w:rFonts w:eastAsiaTheme="minorHAnsi"/>
          <w:sz w:val="24"/>
          <w:szCs w:val="24"/>
        </w:rPr>
        <w:t xml:space="preserve">the plate boundary of the </w:t>
      </w:r>
      <w:del w:id="160" w:author="Kenneth C. Creager" w:date="2020-05-27T20:43:00Z">
        <w:r w:rsidRPr="00B81DFC" w:rsidDel="00244773">
          <w:rPr>
            <w:rFonts w:eastAsiaTheme="minorHAnsi"/>
            <w:sz w:val="24"/>
            <w:szCs w:val="24"/>
          </w:rPr>
          <w:delText xml:space="preserve">source of the </w:delText>
        </w:r>
      </w:del>
      <w:r w:rsidRPr="00B81DFC">
        <w:rPr>
          <w:rFonts w:eastAsiaTheme="minorHAnsi"/>
          <w:sz w:val="24"/>
          <w:szCs w:val="24"/>
        </w:rPr>
        <w:t>tremor and of the</w:t>
      </w:r>
      <w:r>
        <w:rPr>
          <w:rFonts w:eastAsiaTheme="minorHAnsi"/>
          <w:sz w:val="24"/>
          <w:szCs w:val="24"/>
        </w:rPr>
        <w:t xml:space="preserve"> </w:t>
      </w:r>
      <w:r w:rsidRPr="00B81DFC">
        <w:rPr>
          <w:rFonts w:eastAsiaTheme="minorHAnsi"/>
          <w:sz w:val="24"/>
          <w:szCs w:val="24"/>
        </w:rPr>
        <w:t>low-frequency earthquake 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Pr>
          <w:rFonts w:eastAsiaTheme="minorHAnsi"/>
          <w:sz w:val="24"/>
          <w:szCs w:val="24"/>
        </w:rPr>
        <w:t xml:space="preserve"> </w:t>
      </w:r>
      <w:r w:rsidRPr="00B81DFC">
        <w:rPr>
          <w:rFonts w:eastAsiaTheme="minorHAnsi"/>
          <w:sz w:val="24"/>
          <w:szCs w:val="24"/>
        </w:rPr>
        <w:t xml:space="preserve">and Creager (2017). </w:t>
      </w:r>
      <w:ins w:id="161" w:author="Kenneth C. Creager" w:date="2020-05-27T20:43:00Z">
        <w:r w:rsidR="00244773">
          <w:rPr>
            <w:rFonts w:eastAsiaTheme="minorHAnsi"/>
            <w:sz w:val="24"/>
            <w:szCs w:val="24"/>
          </w:rPr>
          <w:t>Tremor located below the</w:t>
        </w:r>
      </w:ins>
      <w:ins w:id="162" w:author="Kenneth C. Creager" w:date="2020-05-27T20:44:00Z">
        <w:r w:rsidR="00244773">
          <w:rPr>
            <w:rFonts w:eastAsiaTheme="minorHAnsi"/>
            <w:sz w:val="24"/>
            <w:szCs w:val="24"/>
          </w:rPr>
          <w:t xml:space="preserve"> plate boundary is blue, and above is </w:t>
        </w:r>
        <w:commentRangeStart w:id="163"/>
        <w:r w:rsidR="00244773">
          <w:rPr>
            <w:rFonts w:eastAsiaTheme="minorHAnsi"/>
            <w:sz w:val="24"/>
            <w:szCs w:val="24"/>
          </w:rPr>
          <w:t>re</w:t>
        </w:r>
      </w:ins>
      <w:ins w:id="164" w:author="Kenneth C. Creager" w:date="2020-05-27T20:45:00Z">
        <w:r w:rsidR="00244773">
          <w:rPr>
            <w:rFonts w:eastAsiaTheme="minorHAnsi"/>
            <w:sz w:val="24"/>
            <w:szCs w:val="24"/>
          </w:rPr>
          <w:t>d</w:t>
        </w:r>
      </w:ins>
      <w:commentRangeEnd w:id="163"/>
      <w:ins w:id="165" w:author="Kenneth C. Creager" w:date="2020-05-27T21:07:00Z">
        <w:r w:rsidR="0003242B">
          <w:rPr>
            <w:rStyle w:val="CommentReference"/>
          </w:rPr>
          <w:commentReference w:id="163"/>
        </w:r>
      </w:ins>
      <w:ins w:id="166" w:author="Kenneth C. Creager" w:date="2020-05-27T20:51:00Z">
        <w:r w:rsidR="00244773">
          <w:rPr>
            <w:rFonts w:eastAsiaTheme="minorHAnsi"/>
            <w:sz w:val="24"/>
            <w:szCs w:val="24"/>
          </w:rPr>
          <w:t>.</w:t>
        </w:r>
      </w:ins>
      <w:del w:id="167" w:author="Kenneth C. Creager" w:date="2020-05-27T20:45:00Z">
        <w:r w:rsidRPr="00B81DFC" w:rsidDel="00244773">
          <w:rPr>
            <w:rFonts w:eastAsiaTheme="minorHAnsi"/>
            <w:sz w:val="24"/>
            <w:szCs w:val="24"/>
          </w:rPr>
          <w:delText>Blue color indicates that the source of the tremor is located below the plate</w:delText>
        </w:r>
        <w:r w:rsidDel="00244773">
          <w:rPr>
            <w:rFonts w:eastAsiaTheme="minorHAnsi"/>
            <w:sz w:val="24"/>
            <w:szCs w:val="24"/>
          </w:rPr>
          <w:delText xml:space="preserve"> </w:delText>
        </w:r>
        <w:r w:rsidRPr="00B81DFC" w:rsidDel="00244773">
          <w:rPr>
            <w:rFonts w:eastAsiaTheme="minorHAnsi"/>
            <w:sz w:val="24"/>
            <w:szCs w:val="24"/>
          </w:rPr>
          <w:delText xml:space="preserve">boundary. Red color indicates that the source of the tremor is located above the plate </w:delText>
        </w:r>
        <w:commentRangeStart w:id="168"/>
        <w:r w:rsidRPr="00B81DFC" w:rsidDel="00244773">
          <w:rPr>
            <w:rFonts w:eastAsiaTheme="minorHAnsi"/>
            <w:sz w:val="24"/>
            <w:szCs w:val="24"/>
          </w:rPr>
          <w:delText>boundary</w:delText>
        </w:r>
        <w:commentRangeEnd w:id="168"/>
        <w:r w:rsidR="00D926BB" w:rsidDel="00244773">
          <w:rPr>
            <w:rStyle w:val="CommentReference"/>
          </w:rPr>
          <w:commentReference w:id="168"/>
        </w:r>
        <w:r w:rsidRPr="00B81DFC" w:rsidDel="00244773">
          <w:rPr>
            <w:rFonts w:eastAsiaTheme="minorHAnsi"/>
            <w:sz w:val="24"/>
            <w:szCs w:val="24"/>
          </w:rPr>
          <w:delText>.</w:delText>
        </w:r>
      </w:del>
    </w:p>
    <w:p w14:paraId="7561C409" w14:textId="77777777" w:rsidR="00B81DFC" w:rsidRPr="00B81DFC" w:rsidRDefault="00B81DFC" w:rsidP="00B81DFC">
      <w:pPr>
        <w:autoSpaceDE w:val="0"/>
        <w:autoSpaceDN w:val="0"/>
        <w:adjustRightInd w:val="0"/>
        <w:rPr>
          <w:rFonts w:eastAsiaTheme="minorHAnsi"/>
          <w:sz w:val="24"/>
          <w:szCs w:val="24"/>
        </w:rPr>
      </w:pPr>
    </w:p>
    <w:p w14:paraId="1C2C6E06" w14:textId="4C80E7F1" w:rsidR="00E62E5A" w:rsidRDefault="00E62E5A" w:rsidP="00B81DFC">
      <w:pPr>
        <w:autoSpaceDE w:val="0"/>
        <w:autoSpaceDN w:val="0"/>
        <w:adjustRightInd w:val="0"/>
        <w:ind w:firstLine="720"/>
        <w:rPr>
          <w:rFonts w:eastAsiaTheme="minorHAnsi"/>
          <w:sz w:val="24"/>
          <w:szCs w:val="24"/>
        </w:rPr>
      </w:pPr>
      <w:r w:rsidRPr="00E62E5A">
        <w:rPr>
          <w:rFonts w:eastAsiaTheme="minorHAnsi"/>
          <w:sz w:val="24"/>
          <w:szCs w:val="24"/>
        </w:rPr>
        <w:t>To estimate the uncertainty on the depth of the source of the tremor, we computed</w:t>
      </w:r>
      <w:r>
        <w:rPr>
          <w:rFonts w:eastAsiaTheme="minorHAnsi"/>
          <w:sz w:val="24"/>
          <w:szCs w:val="24"/>
        </w:rPr>
        <w:t xml:space="preserve"> </w:t>
      </w:r>
      <w:r w:rsidRPr="00E62E5A">
        <w:rPr>
          <w:rFonts w:eastAsiaTheme="minorHAnsi"/>
          <w:sz w:val="24"/>
          <w:szCs w:val="24"/>
        </w:rPr>
        <w:t>the width of the envelope of the stacked cross correlation at half the maximum of the</w:t>
      </w:r>
      <w:r>
        <w:rPr>
          <w:rFonts w:eastAsiaTheme="minorHAnsi"/>
          <w:sz w:val="24"/>
          <w:szCs w:val="24"/>
        </w:rPr>
        <w:t xml:space="preserve"> </w:t>
      </w:r>
      <w:r w:rsidRPr="00E62E5A">
        <w:rPr>
          <w:rFonts w:eastAsiaTheme="minorHAnsi"/>
          <w:sz w:val="24"/>
          <w:szCs w:val="24"/>
        </w:rPr>
        <w:t>peak. We then computed the associated depth di</w:t>
      </w:r>
      <w:r>
        <w:rPr>
          <w:rFonts w:eastAsiaTheme="minorHAnsi"/>
          <w:sz w:val="24"/>
          <w:szCs w:val="24"/>
        </w:rPr>
        <w:t>ff</w:t>
      </w:r>
      <w:r w:rsidRPr="00E62E5A">
        <w:rPr>
          <w:rFonts w:eastAsiaTheme="minorHAnsi"/>
          <w:sz w:val="24"/>
          <w:szCs w:val="24"/>
        </w:rPr>
        <w:t>erence using the constant velocity model.</w:t>
      </w:r>
      <w:r>
        <w:rPr>
          <w:rFonts w:eastAsiaTheme="minorHAnsi"/>
          <w:sz w:val="24"/>
          <w:szCs w:val="24"/>
        </w:rPr>
        <w:t xml:space="preserve"> </w:t>
      </w:r>
      <w:r w:rsidRPr="00E62E5A">
        <w:rPr>
          <w:rFonts w:eastAsiaTheme="minorHAnsi"/>
          <w:sz w:val="24"/>
          <w:szCs w:val="24"/>
        </w:rPr>
        <w:t>Figure 7 shows a map of the uncertainty on the depth of the source of the tremor. In</w:t>
      </w:r>
      <w:r>
        <w:rPr>
          <w:rFonts w:eastAsiaTheme="minorHAnsi"/>
          <w:sz w:val="24"/>
          <w:szCs w:val="24"/>
        </w:rPr>
        <w:t xml:space="preserve"> </w:t>
      </w:r>
      <w:r w:rsidRPr="00E62E5A">
        <w:rPr>
          <w:rFonts w:eastAsiaTheme="minorHAnsi"/>
          <w:sz w:val="24"/>
          <w:szCs w:val="24"/>
        </w:rPr>
        <w:t>the region well covered by the seismic arrays, the uncertainty remains low, about 3 to 4 kilometers. However, when the source of the tremor is located farther away from the</w:t>
      </w:r>
      <w:r>
        <w:rPr>
          <w:rFonts w:eastAsiaTheme="minorHAnsi"/>
          <w:sz w:val="24"/>
          <w:szCs w:val="24"/>
        </w:rPr>
        <w:t xml:space="preserve"> </w:t>
      </w:r>
      <w:r w:rsidRPr="00E62E5A">
        <w:rPr>
          <w:rFonts w:eastAsiaTheme="minorHAnsi"/>
          <w:sz w:val="24"/>
          <w:szCs w:val="24"/>
        </w:rPr>
        <w:t>arrays, the uncertainty increases. We tried di</w:t>
      </w:r>
      <w:r>
        <w:rPr>
          <w:rFonts w:eastAsiaTheme="minorHAnsi"/>
          <w:sz w:val="24"/>
          <w:szCs w:val="24"/>
        </w:rPr>
        <w:t>ff</w:t>
      </w:r>
      <w:r w:rsidRPr="00E62E5A">
        <w:rPr>
          <w:rFonts w:eastAsiaTheme="minorHAnsi"/>
          <w:sz w:val="24"/>
          <w:szCs w:val="24"/>
        </w:rPr>
        <w:t xml:space="preserve">erent stacking methods, both for the stacking </w:t>
      </w:r>
      <w:del w:id="169" w:author="Kenneth C. Creager" w:date="2020-05-27T21:02:00Z">
        <w:r w:rsidRPr="00E62E5A" w:rsidDel="008630ED">
          <w:rPr>
            <w:rFonts w:eastAsiaTheme="minorHAnsi"/>
            <w:sz w:val="24"/>
            <w:szCs w:val="24"/>
          </w:rPr>
          <w:delText xml:space="preserve">over </w:delText>
        </w:r>
      </w:del>
      <w:ins w:id="170" w:author="Kenneth C. Creager" w:date="2020-05-27T21:01:00Z">
        <w:r w:rsidR="00F23775">
          <w:rPr>
            <w:rFonts w:eastAsiaTheme="minorHAnsi"/>
            <w:sz w:val="24"/>
            <w:szCs w:val="24"/>
          </w:rPr>
          <w:t>correlation functions</w:t>
        </w:r>
        <w:r w:rsidR="008630ED">
          <w:rPr>
            <w:rFonts w:eastAsiaTheme="minorHAnsi"/>
            <w:sz w:val="24"/>
            <w:szCs w:val="24"/>
          </w:rPr>
          <w:t xml:space="preserve"> over </w:t>
        </w:r>
      </w:ins>
      <w:r w:rsidRPr="00E62E5A">
        <w:rPr>
          <w:rFonts w:eastAsiaTheme="minorHAnsi"/>
          <w:sz w:val="24"/>
          <w:szCs w:val="24"/>
        </w:rPr>
        <w:t xml:space="preserve">all the seismic stations of a given array, and for the stacking </w:t>
      </w:r>
      <w:ins w:id="171" w:author="Kenneth C. Creager" w:date="2020-05-27T21:03:00Z">
        <w:r w:rsidR="008630ED">
          <w:rPr>
            <w:rFonts w:eastAsiaTheme="minorHAnsi"/>
            <w:sz w:val="24"/>
            <w:szCs w:val="24"/>
          </w:rPr>
          <w:t xml:space="preserve">those stacks </w:t>
        </w:r>
      </w:ins>
      <w:del w:id="172" w:author="Kenneth C. Creager" w:date="2020-05-27T21:03:00Z">
        <w:r w:rsidRPr="00E62E5A" w:rsidDel="008630ED">
          <w:rPr>
            <w:rFonts w:eastAsiaTheme="minorHAnsi"/>
            <w:sz w:val="24"/>
            <w:szCs w:val="24"/>
          </w:rPr>
          <w:delText xml:space="preserve">in time </w:delText>
        </w:r>
      </w:del>
      <w:r w:rsidRPr="00E62E5A">
        <w:rPr>
          <w:rFonts w:eastAsiaTheme="minorHAnsi"/>
          <w:sz w:val="24"/>
          <w:szCs w:val="24"/>
        </w:rPr>
        <w:t xml:space="preserve">over </w:t>
      </w:r>
      <w:del w:id="173" w:author="Kenneth C. Creager" w:date="2020-05-27T21:04:00Z">
        <w:r w:rsidRPr="00E62E5A" w:rsidDel="008630ED">
          <w:rPr>
            <w:rFonts w:eastAsiaTheme="minorHAnsi"/>
            <w:sz w:val="24"/>
            <w:szCs w:val="24"/>
          </w:rPr>
          <w:delText xml:space="preserve">all </w:delText>
        </w:r>
      </w:del>
      <w:r w:rsidRPr="00E62E5A">
        <w:rPr>
          <w:rFonts w:eastAsiaTheme="minorHAnsi"/>
          <w:sz w:val="24"/>
          <w:szCs w:val="24"/>
        </w:rPr>
        <w:t>the</w:t>
      </w:r>
      <w:r>
        <w:rPr>
          <w:rFonts w:eastAsiaTheme="minorHAnsi"/>
          <w:sz w:val="24"/>
          <w:szCs w:val="24"/>
        </w:rPr>
        <w:t xml:space="preserve"> </w:t>
      </w:r>
      <w:r w:rsidRPr="00E62E5A">
        <w:rPr>
          <w:rFonts w:eastAsiaTheme="minorHAnsi"/>
          <w:sz w:val="24"/>
          <w:szCs w:val="24"/>
        </w:rPr>
        <w:t>one-minute-long time windows when tremor is detected. We</w:t>
      </w:r>
      <w:r w:rsidR="00B81DFC">
        <w:rPr>
          <w:rFonts w:eastAsiaTheme="minorHAnsi"/>
          <w:sz w:val="24"/>
          <w:szCs w:val="24"/>
        </w:rPr>
        <w:t xml:space="preserve"> </w:t>
      </w:r>
      <w:r w:rsidRPr="00E62E5A">
        <w:rPr>
          <w:rFonts w:eastAsiaTheme="minorHAnsi"/>
          <w:sz w:val="24"/>
          <w:szCs w:val="24"/>
        </w:rPr>
        <w:t>experimented with a linear stack, a n</w:t>
      </w:r>
      <w:r>
        <w:rPr>
          <w:rFonts w:eastAsiaTheme="minorHAnsi"/>
          <w:sz w:val="24"/>
          <w:szCs w:val="24"/>
        </w:rPr>
        <w:t>th</w:t>
      </w:r>
      <w:r w:rsidRPr="00E62E5A">
        <w:rPr>
          <w:rFonts w:eastAsiaTheme="minorHAnsi"/>
          <w:sz w:val="24"/>
          <w:szCs w:val="24"/>
        </w:rPr>
        <w:t xml:space="preserve">-root stack, and a phase-weighted stack, and </w:t>
      </w:r>
      <w:del w:id="174" w:author="Kenneth C. Creager" w:date="2020-05-27T21:04:00Z">
        <w:r w:rsidRPr="00E62E5A" w:rsidDel="008630ED">
          <w:rPr>
            <w:rFonts w:eastAsiaTheme="minorHAnsi"/>
            <w:sz w:val="24"/>
            <w:szCs w:val="24"/>
          </w:rPr>
          <w:delText xml:space="preserve">observed </w:delText>
        </w:r>
      </w:del>
      <w:ins w:id="175" w:author="Kenneth C. Creager" w:date="2020-05-27T21:04:00Z">
        <w:r w:rsidR="008630ED">
          <w:rPr>
            <w:rFonts w:eastAsiaTheme="minorHAnsi"/>
            <w:sz w:val="24"/>
            <w:szCs w:val="24"/>
          </w:rPr>
          <w:t>found</w:t>
        </w:r>
        <w:r w:rsidR="008630ED" w:rsidRPr="00E62E5A">
          <w:rPr>
            <w:rFonts w:eastAsiaTheme="minorHAnsi"/>
            <w:sz w:val="24"/>
            <w:szCs w:val="24"/>
          </w:rPr>
          <w:t xml:space="preserve"> </w:t>
        </w:r>
      </w:ins>
      <w:r w:rsidRPr="00E62E5A">
        <w:rPr>
          <w:rFonts w:eastAsiaTheme="minorHAnsi"/>
          <w:sz w:val="24"/>
          <w:szCs w:val="24"/>
        </w:rPr>
        <w:t>that using a phase</w:t>
      </w:r>
      <w:r>
        <w:rPr>
          <w:rFonts w:eastAsiaTheme="minorHAnsi"/>
          <w:sz w:val="24"/>
          <w:szCs w:val="24"/>
        </w:rPr>
        <w:t>-</w:t>
      </w:r>
      <w:r w:rsidRPr="00E62E5A">
        <w:rPr>
          <w:rFonts w:eastAsiaTheme="minorHAnsi"/>
          <w:sz w:val="24"/>
          <w:szCs w:val="24"/>
        </w:rPr>
        <w:t xml:space="preserve">weighted stack for both the stacking over the stations and the stacking </w:t>
      </w:r>
      <w:del w:id="176" w:author="Kenneth C. Creager" w:date="2020-05-27T21:05:00Z">
        <w:r w:rsidRPr="00E62E5A" w:rsidDel="008630ED">
          <w:rPr>
            <w:rFonts w:eastAsiaTheme="minorHAnsi"/>
            <w:sz w:val="24"/>
            <w:szCs w:val="24"/>
          </w:rPr>
          <w:delText xml:space="preserve">in </w:delText>
        </w:r>
      </w:del>
      <w:ins w:id="177" w:author="Kenneth C. Creager" w:date="2020-05-27T21:05:00Z">
        <w:r w:rsidR="008630ED">
          <w:rPr>
            <w:rFonts w:eastAsiaTheme="minorHAnsi"/>
            <w:sz w:val="24"/>
            <w:szCs w:val="24"/>
          </w:rPr>
          <w:t xml:space="preserve">over one-minute </w:t>
        </w:r>
      </w:ins>
      <w:r w:rsidRPr="00E62E5A">
        <w:rPr>
          <w:rFonts w:eastAsiaTheme="minorHAnsi"/>
          <w:sz w:val="24"/>
          <w:szCs w:val="24"/>
        </w:rPr>
        <w:t xml:space="preserve">time </w:t>
      </w:r>
      <w:ins w:id="178" w:author="Kenneth C. Creager" w:date="2020-05-27T21:06:00Z">
        <w:r w:rsidR="008630ED">
          <w:rPr>
            <w:rFonts w:eastAsiaTheme="minorHAnsi"/>
            <w:sz w:val="24"/>
            <w:szCs w:val="24"/>
          </w:rPr>
          <w:t xml:space="preserve">windows </w:t>
        </w:r>
      </w:ins>
      <w:r w:rsidRPr="00E62E5A">
        <w:rPr>
          <w:rFonts w:eastAsiaTheme="minorHAnsi"/>
          <w:sz w:val="24"/>
          <w:szCs w:val="24"/>
        </w:rPr>
        <w:t>gave the</w:t>
      </w:r>
      <w:r>
        <w:rPr>
          <w:rFonts w:eastAsiaTheme="minorHAnsi"/>
          <w:sz w:val="24"/>
          <w:szCs w:val="24"/>
        </w:rPr>
        <w:t xml:space="preserve"> </w:t>
      </w:r>
      <w:r w:rsidRPr="00E62E5A">
        <w:rPr>
          <w:rFonts w:eastAsiaTheme="minorHAnsi"/>
          <w:sz w:val="24"/>
          <w:szCs w:val="24"/>
        </w:rPr>
        <w:t>lower uncertainty on the depth of the source of the tremor.</w:t>
      </w:r>
    </w:p>
    <w:p w14:paraId="013BD09A" w14:textId="68AC59EB" w:rsidR="00B81DFC" w:rsidRDefault="00B81DFC" w:rsidP="00B81DFC">
      <w:pPr>
        <w:autoSpaceDE w:val="0"/>
        <w:autoSpaceDN w:val="0"/>
        <w:adjustRightInd w:val="0"/>
        <w:ind w:firstLine="720"/>
        <w:rPr>
          <w:rFonts w:eastAsiaTheme="minorHAnsi"/>
          <w:sz w:val="24"/>
          <w:szCs w:val="24"/>
        </w:rPr>
      </w:pPr>
      <w:r>
        <w:rPr>
          <w:rFonts w:eastAsiaTheme="minorHAnsi"/>
          <w:noProof/>
          <w:sz w:val="24"/>
          <w:szCs w:val="24"/>
        </w:rPr>
        <w:lastRenderedPageBreak/>
        <w:drawing>
          <wp:inline distT="0" distB="0" distL="0" distR="0" wp14:anchorId="15F09D7D" wp14:editId="1C3998EC">
            <wp:extent cx="5071322" cy="513059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certainty_PWS_PWS.jpg"/>
                    <pic:cNvPicPr/>
                  </pic:nvPicPr>
                  <pic:blipFill rotWithShape="1">
                    <a:blip r:embed="rId18"/>
                    <a:srcRect l="4224" t="20679" r="8528" b="16975"/>
                    <a:stretch/>
                  </pic:blipFill>
                  <pic:spPr bwMode="auto">
                    <a:xfrm>
                      <a:off x="0" y="0"/>
                      <a:ext cx="5071524" cy="5130800"/>
                    </a:xfrm>
                    <a:prstGeom prst="rect">
                      <a:avLst/>
                    </a:prstGeom>
                    <a:ln>
                      <a:noFill/>
                    </a:ln>
                    <a:extLst>
                      <a:ext uri="{53640926-AAD7-44D8-BBD7-CCE9431645EC}">
                        <a14:shadowObscured xmlns:a14="http://schemas.microsoft.com/office/drawing/2010/main"/>
                      </a:ext>
                    </a:extLst>
                  </pic:spPr>
                </pic:pic>
              </a:graphicData>
            </a:graphic>
          </wp:inline>
        </w:drawing>
      </w:r>
    </w:p>
    <w:p w14:paraId="37027173" w14:textId="2613C3F2" w:rsidR="00B81DFC" w:rsidRPr="00B81DFC" w:rsidRDefault="00B81DFC" w:rsidP="00B81DFC">
      <w:pPr>
        <w:autoSpaceDE w:val="0"/>
        <w:autoSpaceDN w:val="0"/>
        <w:adjustRightInd w:val="0"/>
        <w:ind w:firstLine="720"/>
        <w:rPr>
          <w:rFonts w:eastAsiaTheme="minorHAnsi"/>
          <w:sz w:val="24"/>
          <w:szCs w:val="24"/>
        </w:rPr>
      </w:pPr>
      <w:r w:rsidRPr="00B81DFC">
        <w:rPr>
          <w:rFonts w:eastAsiaTheme="minorHAnsi"/>
          <w:b/>
          <w:sz w:val="24"/>
          <w:szCs w:val="24"/>
        </w:rPr>
        <w:t>Figure 7.</w:t>
      </w:r>
      <w:r w:rsidRPr="00B81DFC">
        <w:rPr>
          <w:rFonts w:eastAsiaTheme="minorHAnsi"/>
          <w:sz w:val="24"/>
          <w:szCs w:val="24"/>
        </w:rPr>
        <w:t xml:space="preserve"> Map of the uncertainty on the depth of the source of the tremor</w:t>
      </w:r>
      <w:ins w:id="179" w:author="Kenneth C. Creager" w:date="2020-05-27T20:54:00Z">
        <w:r w:rsidR="00F23775">
          <w:rPr>
            <w:rFonts w:eastAsiaTheme="minorHAnsi"/>
            <w:sz w:val="24"/>
            <w:szCs w:val="24"/>
          </w:rPr>
          <w:t xml:space="preserve"> based on the width of the stacked envelope functions</w:t>
        </w:r>
      </w:ins>
      <w:r w:rsidRPr="00B81DFC">
        <w:rPr>
          <w:rFonts w:eastAsiaTheme="minorHAnsi"/>
          <w:sz w:val="24"/>
          <w:szCs w:val="24"/>
        </w:rPr>
        <w:t>.</w:t>
      </w:r>
    </w:p>
    <w:p w14:paraId="69D87446" w14:textId="6F9040BF" w:rsidR="002F3B11" w:rsidRDefault="002F3B11" w:rsidP="00C81368">
      <w:pPr>
        <w:pStyle w:val="Heading-Main"/>
      </w:pPr>
      <w:r>
        <w:t xml:space="preserve">5 </w:t>
      </w:r>
      <w:r w:rsidR="00E62E5A">
        <w:t>Discussion</w:t>
      </w:r>
    </w:p>
    <w:p w14:paraId="3862073C" w14:textId="2C961D5D" w:rsidR="00E62E5A" w:rsidRDefault="00E62E5A" w:rsidP="00E62E5A">
      <w:pPr>
        <w:autoSpaceDE w:val="0"/>
        <w:autoSpaceDN w:val="0"/>
        <w:adjustRightInd w:val="0"/>
        <w:ind w:firstLine="720"/>
        <w:rPr>
          <w:rFonts w:eastAsiaTheme="minorHAnsi"/>
          <w:color w:val="000000"/>
          <w:sz w:val="24"/>
          <w:szCs w:val="24"/>
        </w:rPr>
      </w:pPr>
      <w:r w:rsidRPr="00E62E5A">
        <w:rPr>
          <w:rFonts w:eastAsiaTheme="minorHAnsi"/>
          <w:color w:val="000000"/>
          <w:sz w:val="24"/>
          <w:szCs w:val="24"/>
        </w:rPr>
        <w:t>Previous studies have shown evidence for seismic anisotropy near the slab interface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 If the source of the tremor is located in or under the anisotropic</w:t>
      </w:r>
      <w:r>
        <w:rPr>
          <w:rFonts w:eastAsiaTheme="minorHAnsi"/>
          <w:color w:val="000000"/>
          <w:sz w:val="24"/>
          <w:szCs w:val="24"/>
        </w:rPr>
        <w:t xml:space="preserve"> </w:t>
      </w:r>
      <w:r w:rsidRPr="00E62E5A">
        <w:rPr>
          <w:rFonts w:eastAsiaTheme="minorHAnsi"/>
          <w:color w:val="000000"/>
          <w:sz w:val="24"/>
          <w:szCs w:val="24"/>
        </w:rPr>
        <w:t xml:space="preserve">layer, the </w:t>
      </w:r>
      <w:commentRangeStart w:id="180"/>
      <w:r w:rsidRPr="00E62E5A">
        <w:rPr>
          <w:rFonts w:eastAsiaTheme="minorHAnsi"/>
          <w:color w:val="000000"/>
          <w:sz w:val="24"/>
          <w:szCs w:val="24"/>
        </w:rPr>
        <w:t>time</w:t>
      </w:r>
      <w:commentRangeEnd w:id="180"/>
      <w:r w:rsidR="00F23775">
        <w:rPr>
          <w:rStyle w:val="CommentReference"/>
        </w:rPr>
        <w:commentReference w:id="180"/>
      </w:r>
      <w:r w:rsidRPr="00E62E5A">
        <w:rPr>
          <w:rFonts w:eastAsiaTheme="minorHAnsi"/>
          <w:color w:val="000000"/>
          <w:sz w:val="24"/>
          <w:szCs w:val="24"/>
        </w:rPr>
        <w:t xml:space="preserve"> lag between the arrival of the direct P-wave and the arrival of the direct</w:t>
      </w:r>
      <w:r>
        <w:rPr>
          <w:rFonts w:eastAsiaTheme="minorHAnsi"/>
          <w:color w:val="000000"/>
          <w:sz w:val="24"/>
          <w:szCs w:val="24"/>
        </w:rPr>
        <w:t xml:space="preserve"> </w:t>
      </w:r>
      <w:r w:rsidRPr="00E62E5A">
        <w:rPr>
          <w:rFonts w:eastAsiaTheme="minorHAnsi"/>
          <w:color w:val="000000"/>
          <w:sz w:val="24"/>
          <w:szCs w:val="24"/>
        </w:rPr>
        <w:t>S-wave could be di</w:t>
      </w:r>
      <w:r>
        <w:rPr>
          <w:rFonts w:eastAsiaTheme="minorHAnsi"/>
          <w:color w:val="000000"/>
          <w:sz w:val="24"/>
          <w:szCs w:val="24"/>
        </w:rPr>
        <w:t>ff</w:t>
      </w:r>
      <w:r w:rsidRPr="00E62E5A">
        <w:rPr>
          <w:rFonts w:eastAsiaTheme="minorHAnsi"/>
          <w:color w:val="000000"/>
          <w:sz w:val="24"/>
          <w:szCs w:val="24"/>
        </w:rPr>
        <w:t>erent whether we consider the East-West component of the North-South component. To verify whether possible anisotropy could a</w:t>
      </w:r>
      <w:r>
        <w:rPr>
          <w:rFonts w:eastAsiaTheme="minorHAnsi"/>
          <w:color w:val="000000"/>
          <w:sz w:val="24"/>
          <w:szCs w:val="24"/>
        </w:rPr>
        <w:t>ff</w:t>
      </w:r>
      <w:r w:rsidRPr="00E62E5A">
        <w:rPr>
          <w:rFonts w:eastAsiaTheme="minorHAnsi"/>
          <w:color w:val="000000"/>
          <w:sz w:val="24"/>
          <w:szCs w:val="24"/>
        </w:rPr>
        <w:t>ect our results, we computed the time di</w:t>
      </w:r>
      <w:r>
        <w:rPr>
          <w:rFonts w:eastAsiaTheme="minorHAnsi"/>
          <w:color w:val="000000"/>
          <w:sz w:val="24"/>
          <w:szCs w:val="24"/>
        </w:rPr>
        <w:t>ff</w:t>
      </w:r>
      <w:r w:rsidRPr="00E62E5A">
        <w:rPr>
          <w:rFonts w:eastAsiaTheme="minorHAnsi"/>
          <w:color w:val="000000"/>
          <w:sz w:val="24"/>
          <w:szCs w:val="24"/>
        </w:rPr>
        <w:t>erence between the timing of the maximum of the envelope of the stacked</w:t>
      </w:r>
      <w:r>
        <w:rPr>
          <w:rFonts w:eastAsiaTheme="minorHAnsi"/>
          <w:color w:val="000000"/>
          <w:sz w:val="24"/>
          <w:szCs w:val="24"/>
        </w:rPr>
        <w:t xml:space="preserve"> </w:t>
      </w:r>
      <w:r w:rsidRPr="00E62E5A">
        <w:rPr>
          <w:rFonts w:eastAsiaTheme="minorHAnsi"/>
          <w:color w:val="000000"/>
          <w:sz w:val="24"/>
          <w:szCs w:val="24"/>
        </w:rPr>
        <w:t>cross correlation between the East-West component and the vertical component, and the</w:t>
      </w:r>
      <w:r>
        <w:rPr>
          <w:rFonts w:eastAsiaTheme="minorHAnsi"/>
          <w:color w:val="000000"/>
          <w:sz w:val="24"/>
          <w:szCs w:val="24"/>
        </w:rPr>
        <w:t xml:space="preserve"> </w:t>
      </w:r>
      <w:r w:rsidRPr="00E62E5A">
        <w:rPr>
          <w:rFonts w:eastAsiaTheme="minorHAnsi"/>
          <w:color w:val="000000"/>
          <w:sz w:val="24"/>
          <w:szCs w:val="24"/>
        </w:rPr>
        <w:t>timing of the maximum of the envelope of the stacked cross correlation between the North-South component and the vertical component. We also computed the associated di</w:t>
      </w:r>
      <w:r>
        <w:rPr>
          <w:rFonts w:eastAsiaTheme="minorHAnsi"/>
          <w:color w:val="000000"/>
          <w:sz w:val="24"/>
          <w:szCs w:val="24"/>
        </w:rPr>
        <w:t>ff</w:t>
      </w:r>
      <w:r w:rsidRPr="00E62E5A">
        <w:rPr>
          <w:rFonts w:eastAsiaTheme="minorHAnsi"/>
          <w:color w:val="000000"/>
          <w:sz w:val="24"/>
          <w:szCs w:val="24"/>
        </w:rPr>
        <w:t>erence in depth of the source of the tremor (see Figure 8) for all arrays and all locations</w:t>
      </w:r>
      <w:r>
        <w:rPr>
          <w:rFonts w:eastAsiaTheme="minorHAnsi"/>
          <w:color w:val="000000"/>
          <w:sz w:val="24"/>
          <w:szCs w:val="24"/>
        </w:rPr>
        <w:t xml:space="preserve"> </w:t>
      </w:r>
      <w:r w:rsidRPr="00E62E5A">
        <w:rPr>
          <w:rFonts w:eastAsiaTheme="minorHAnsi"/>
          <w:color w:val="000000"/>
          <w:sz w:val="24"/>
          <w:szCs w:val="24"/>
        </w:rPr>
        <w:t>of the tremor. The di</w:t>
      </w:r>
      <w:r>
        <w:rPr>
          <w:rFonts w:eastAsiaTheme="minorHAnsi"/>
          <w:color w:val="000000"/>
          <w:sz w:val="24"/>
          <w:szCs w:val="24"/>
        </w:rPr>
        <w:t>ff</w:t>
      </w:r>
      <w:r w:rsidRPr="00E62E5A">
        <w:rPr>
          <w:rFonts w:eastAsiaTheme="minorHAnsi"/>
          <w:color w:val="000000"/>
          <w:sz w:val="24"/>
          <w:szCs w:val="24"/>
        </w:rPr>
        <w:t xml:space="preserve">erence in time is generally </w:t>
      </w:r>
      <w:del w:id="181" w:author="Kenneth C. Creager" w:date="2020-05-28T12:51:00Z">
        <w:r w:rsidRPr="00E62E5A" w:rsidDel="00A008B1">
          <w:rPr>
            <w:rFonts w:eastAsiaTheme="minorHAnsi"/>
            <w:color w:val="000000"/>
            <w:sz w:val="24"/>
            <w:szCs w:val="24"/>
          </w:rPr>
          <w:delText xml:space="preserve">lower </w:delText>
        </w:r>
      </w:del>
      <w:ins w:id="182" w:author="Kenneth C. Creager" w:date="2020-05-28T12:51:00Z">
        <w:r w:rsidR="00A008B1">
          <w:rPr>
            <w:rFonts w:eastAsiaTheme="minorHAnsi"/>
            <w:color w:val="000000"/>
            <w:sz w:val="24"/>
            <w:szCs w:val="24"/>
          </w:rPr>
          <w:t>less</w:t>
        </w:r>
        <w:r w:rsidR="00A008B1" w:rsidRPr="00E62E5A">
          <w:rPr>
            <w:rFonts w:eastAsiaTheme="minorHAnsi"/>
            <w:color w:val="000000"/>
            <w:sz w:val="24"/>
            <w:szCs w:val="24"/>
          </w:rPr>
          <w:t xml:space="preserve"> </w:t>
        </w:r>
      </w:ins>
      <w:r w:rsidRPr="00E62E5A">
        <w:rPr>
          <w:rFonts w:eastAsiaTheme="minorHAnsi"/>
          <w:color w:val="000000"/>
          <w:sz w:val="24"/>
          <w:szCs w:val="24"/>
        </w:rPr>
        <w:t>than 0.25 s while the di</w:t>
      </w:r>
      <w:r>
        <w:rPr>
          <w:rFonts w:eastAsiaTheme="minorHAnsi"/>
          <w:color w:val="000000"/>
          <w:sz w:val="24"/>
          <w:szCs w:val="24"/>
        </w:rPr>
        <w:t>ff</w:t>
      </w:r>
      <w:r w:rsidRPr="00E62E5A">
        <w:rPr>
          <w:rFonts w:eastAsiaTheme="minorHAnsi"/>
          <w:color w:val="000000"/>
          <w:sz w:val="24"/>
          <w:szCs w:val="24"/>
        </w:rPr>
        <w:t xml:space="preserve">erence in depth is generally lower than 2 kilometers, which is </w:t>
      </w:r>
      <w:del w:id="183" w:author="Kenneth C. Creager" w:date="2020-05-28T12:51:00Z">
        <w:r w:rsidRPr="00E62E5A" w:rsidDel="00A008B1">
          <w:rPr>
            <w:rFonts w:eastAsiaTheme="minorHAnsi"/>
            <w:color w:val="000000"/>
            <w:sz w:val="24"/>
            <w:szCs w:val="24"/>
          </w:rPr>
          <w:delText xml:space="preserve">lower </w:delText>
        </w:r>
      </w:del>
      <w:ins w:id="184" w:author="Kenneth C. Creager" w:date="2020-05-28T12:51:00Z">
        <w:r w:rsidR="00A008B1">
          <w:rPr>
            <w:rFonts w:eastAsiaTheme="minorHAnsi"/>
            <w:color w:val="000000"/>
            <w:sz w:val="24"/>
            <w:szCs w:val="24"/>
          </w:rPr>
          <w:t>less</w:t>
        </w:r>
        <w:r w:rsidR="00A008B1" w:rsidRPr="00E62E5A">
          <w:rPr>
            <w:rFonts w:eastAsiaTheme="minorHAnsi"/>
            <w:color w:val="000000"/>
            <w:sz w:val="24"/>
            <w:szCs w:val="24"/>
          </w:rPr>
          <w:t xml:space="preserve"> </w:t>
        </w:r>
      </w:ins>
      <w:r w:rsidRPr="00E62E5A">
        <w:rPr>
          <w:rFonts w:eastAsiaTheme="minorHAnsi"/>
          <w:color w:val="000000"/>
          <w:sz w:val="24"/>
          <w:szCs w:val="24"/>
        </w:rPr>
        <w:t>than the uncertainty on the depth of the source of the tremor. As the time di</w:t>
      </w:r>
      <w:r>
        <w:rPr>
          <w:rFonts w:eastAsiaTheme="minorHAnsi"/>
          <w:color w:val="000000"/>
          <w:sz w:val="24"/>
          <w:szCs w:val="24"/>
        </w:rPr>
        <w:t>ff</w:t>
      </w:r>
      <w:r w:rsidRPr="00E62E5A">
        <w:rPr>
          <w:rFonts w:eastAsiaTheme="minorHAnsi"/>
          <w:color w:val="000000"/>
          <w:sz w:val="24"/>
          <w:szCs w:val="24"/>
        </w:rPr>
        <w:t xml:space="preserve">erence between the East-West component and the North-South component due to anisotropy is expected to vary </w:t>
      </w:r>
      <w:r w:rsidRPr="00E62E5A">
        <w:rPr>
          <w:rFonts w:eastAsiaTheme="minorHAnsi"/>
          <w:color w:val="000000"/>
          <w:sz w:val="24"/>
          <w:szCs w:val="24"/>
        </w:rPr>
        <w:lastRenderedPageBreak/>
        <w:t>depending on the relative position of the array compared to the source of the tremor, we also plotted on Figure 8 the time di</w:t>
      </w:r>
      <w:r>
        <w:rPr>
          <w:rFonts w:eastAsiaTheme="minorHAnsi"/>
          <w:color w:val="000000"/>
          <w:sz w:val="24"/>
          <w:szCs w:val="24"/>
        </w:rPr>
        <w:t>ff</w:t>
      </w:r>
      <w:r w:rsidRPr="00E62E5A">
        <w:rPr>
          <w:rFonts w:eastAsiaTheme="minorHAnsi"/>
          <w:color w:val="000000"/>
          <w:sz w:val="24"/>
          <w:szCs w:val="24"/>
        </w:rPr>
        <w:t xml:space="preserve">erence as a function of the distance from source to array, and as a function of the angle between the source-array direction and the east </w:t>
      </w:r>
      <w:commentRangeStart w:id="185"/>
      <w:r w:rsidRPr="00E62E5A">
        <w:rPr>
          <w:rFonts w:eastAsiaTheme="minorHAnsi"/>
          <w:color w:val="000000"/>
          <w:sz w:val="24"/>
          <w:szCs w:val="24"/>
        </w:rPr>
        <w:t>direction</w:t>
      </w:r>
      <w:commentRangeEnd w:id="185"/>
      <w:r w:rsidR="00A008B1">
        <w:rPr>
          <w:rStyle w:val="CommentReference"/>
        </w:rPr>
        <w:commentReference w:id="185"/>
      </w:r>
      <w:r w:rsidRPr="00E62E5A">
        <w:rPr>
          <w:rFonts w:eastAsiaTheme="minorHAnsi"/>
          <w:color w:val="000000"/>
          <w:sz w:val="24"/>
          <w:szCs w:val="24"/>
        </w:rPr>
        <w:t>, as well as the corresponding depth di</w:t>
      </w:r>
      <w:r>
        <w:rPr>
          <w:rFonts w:eastAsiaTheme="minorHAnsi"/>
          <w:color w:val="000000"/>
          <w:sz w:val="24"/>
          <w:szCs w:val="24"/>
        </w:rPr>
        <w:t>ff</w:t>
      </w:r>
      <w:r w:rsidRPr="00E62E5A">
        <w:rPr>
          <w:rFonts w:eastAsiaTheme="minorHAnsi"/>
          <w:color w:val="000000"/>
          <w:sz w:val="24"/>
          <w:szCs w:val="24"/>
        </w:rPr>
        <w:t>erence. The time di</w:t>
      </w:r>
      <w:r>
        <w:rPr>
          <w:rFonts w:eastAsiaTheme="minorHAnsi"/>
          <w:color w:val="000000"/>
          <w:sz w:val="24"/>
          <w:szCs w:val="24"/>
        </w:rPr>
        <w:t>ff</w:t>
      </w:r>
      <w:r w:rsidRPr="00E62E5A">
        <w:rPr>
          <w:rFonts w:eastAsiaTheme="minorHAnsi"/>
          <w:color w:val="000000"/>
          <w:sz w:val="24"/>
          <w:szCs w:val="24"/>
        </w:rPr>
        <w:t>erence does not increase with the distance from the source to the array, and there is no seismic path orientation that gives bigger time di</w:t>
      </w:r>
      <w:r>
        <w:rPr>
          <w:rFonts w:eastAsiaTheme="minorHAnsi"/>
          <w:color w:val="000000"/>
          <w:sz w:val="24"/>
          <w:szCs w:val="24"/>
        </w:rPr>
        <w:t>ff</w:t>
      </w:r>
      <w:r w:rsidRPr="00E62E5A">
        <w:rPr>
          <w:rFonts w:eastAsiaTheme="minorHAnsi"/>
          <w:color w:val="000000"/>
          <w:sz w:val="24"/>
          <w:szCs w:val="24"/>
        </w:rPr>
        <w:t>erence. Thus, seismic anisotropy does not seem to have</w:t>
      </w:r>
      <w:r>
        <w:rPr>
          <w:rFonts w:eastAsiaTheme="minorHAnsi"/>
          <w:color w:val="000000"/>
          <w:sz w:val="24"/>
          <w:szCs w:val="24"/>
        </w:rPr>
        <w:t xml:space="preserve"> </w:t>
      </w:r>
      <w:r w:rsidRPr="00E62E5A">
        <w:rPr>
          <w:rFonts w:eastAsiaTheme="minorHAnsi"/>
          <w:color w:val="000000"/>
          <w:sz w:val="24"/>
          <w:szCs w:val="24"/>
        </w:rPr>
        <w:t>a signi</w:t>
      </w:r>
      <w:r>
        <w:rPr>
          <w:rFonts w:eastAsiaTheme="minorHAnsi"/>
          <w:color w:val="000000"/>
          <w:sz w:val="24"/>
          <w:szCs w:val="24"/>
        </w:rPr>
        <w:t>fi</w:t>
      </w:r>
      <w:r w:rsidRPr="00E62E5A">
        <w:rPr>
          <w:rFonts w:eastAsiaTheme="minorHAnsi"/>
          <w:color w:val="000000"/>
          <w:sz w:val="24"/>
          <w:szCs w:val="24"/>
        </w:rPr>
        <w:t>cant e</w:t>
      </w:r>
      <w:r>
        <w:rPr>
          <w:rFonts w:eastAsiaTheme="minorHAnsi"/>
          <w:color w:val="000000"/>
          <w:sz w:val="24"/>
          <w:szCs w:val="24"/>
        </w:rPr>
        <w:t>ff</w:t>
      </w:r>
      <w:r w:rsidRPr="00E62E5A">
        <w:rPr>
          <w:rFonts w:eastAsiaTheme="minorHAnsi"/>
          <w:color w:val="000000"/>
          <w:sz w:val="24"/>
          <w:szCs w:val="24"/>
        </w:rPr>
        <w:t>ect on the time lags between the arrival of the direct P-wave and the arrival of the direct S-</w:t>
      </w:r>
      <w:proofErr w:type="gramStart"/>
      <w:r w:rsidRPr="00E62E5A">
        <w:rPr>
          <w:rFonts w:eastAsiaTheme="minorHAnsi"/>
          <w:color w:val="000000"/>
          <w:sz w:val="24"/>
          <w:szCs w:val="24"/>
        </w:rPr>
        <w:t>wave, and</w:t>
      </w:r>
      <w:proofErr w:type="gramEnd"/>
      <w:r w:rsidRPr="00E62E5A">
        <w:rPr>
          <w:rFonts w:eastAsiaTheme="minorHAnsi"/>
          <w:color w:val="000000"/>
          <w:sz w:val="24"/>
          <w:szCs w:val="24"/>
        </w:rPr>
        <w:t xml:space="preserve"> can be neglected.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 observed anisotropy</w:t>
      </w:r>
      <w:r>
        <w:rPr>
          <w:rFonts w:eastAsiaTheme="minorHAnsi"/>
          <w:color w:val="000000"/>
          <w:sz w:val="24"/>
          <w:szCs w:val="24"/>
        </w:rPr>
        <w:t xml:space="preserve"> </w:t>
      </w:r>
      <w:r w:rsidRPr="00E62E5A">
        <w:rPr>
          <w:rFonts w:eastAsiaTheme="minorHAnsi"/>
          <w:color w:val="000000"/>
          <w:sz w:val="24"/>
          <w:szCs w:val="24"/>
        </w:rPr>
        <w:t>in the low-velocity layer beneath station GNW, located in the eastern Olympic Peninsula, farther south than the eight seismic arrays used in this study. If the source of the</w:t>
      </w:r>
      <w:r>
        <w:rPr>
          <w:rFonts w:eastAsiaTheme="minorHAnsi"/>
          <w:color w:val="000000"/>
          <w:sz w:val="24"/>
          <w:szCs w:val="24"/>
        </w:rPr>
        <w:t xml:space="preserve"> </w:t>
      </w:r>
      <w:r w:rsidRPr="00E62E5A">
        <w:rPr>
          <w:rFonts w:eastAsiaTheme="minorHAnsi"/>
          <w:color w:val="000000"/>
          <w:sz w:val="24"/>
          <w:szCs w:val="24"/>
        </w:rPr>
        <w:t>tremor is located above the low-velocity layer, we do not expect seismic anisotropy to</w:t>
      </w:r>
      <w:r>
        <w:rPr>
          <w:rFonts w:eastAsiaTheme="minorHAnsi"/>
          <w:color w:val="000000"/>
          <w:sz w:val="24"/>
          <w:szCs w:val="24"/>
        </w:rPr>
        <w:t xml:space="preserve"> </w:t>
      </w:r>
      <w:r w:rsidRPr="00E62E5A">
        <w:rPr>
          <w:rFonts w:eastAsiaTheme="minorHAnsi"/>
          <w:color w:val="000000"/>
          <w:sz w:val="24"/>
          <w:szCs w:val="24"/>
        </w:rPr>
        <w:t>introduce a signi</w:t>
      </w:r>
      <w:r>
        <w:rPr>
          <w:rFonts w:eastAsiaTheme="minorHAnsi"/>
          <w:color w:val="000000"/>
          <w:sz w:val="24"/>
          <w:szCs w:val="24"/>
        </w:rPr>
        <w:t>fi</w:t>
      </w:r>
      <w:r w:rsidRPr="00E62E5A">
        <w:rPr>
          <w:rFonts w:eastAsiaTheme="minorHAnsi"/>
          <w:color w:val="000000"/>
          <w:sz w:val="24"/>
          <w:szCs w:val="24"/>
        </w:rPr>
        <w:t>cant e</w:t>
      </w:r>
      <w:r>
        <w:rPr>
          <w:rFonts w:eastAsiaTheme="minorHAnsi"/>
          <w:color w:val="000000"/>
          <w:sz w:val="24"/>
          <w:szCs w:val="24"/>
        </w:rPr>
        <w:t>ff</w:t>
      </w:r>
      <w:r w:rsidRPr="00E62E5A">
        <w:rPr>
          <w:rFonts w:eastAsiaTheme="minorHAnsi"/>
          <w:color w:val="000000"/>
          <w:sz w:val="24"/>
          <w:szCs w:val="24"/>
        </w:rPr>
        <w:t xml:space="preserve">ect on the time lags measured with the East-West component compared with the time lags measured with the North-South component.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w:t>
      </w:r>
      <w:r>
        <w:rPr>
          <w:rFonts w:eastAsiaTheme="minorHAnsi"/>
          <w:color w:val="000000"/>
          <w:sz w:val="24"/>
          <w:szCs w:val="24"/>
        </w:rPr>
        <w:t xml:space="preserve"> </w:t>
      </w:r>
      <w:r w:rsidRPr="00E62E5A">
        <w:rPr>
          <w:rFonts w:eastAsiaTheme="minorHAnsi"/>
          <w:color w:val="000000"/>
          <w:sz w:val="24"/>
          <w:szCs w:val="24"/>
        </w:rPr>
        <w:t>(2009) locate the low-velocity layer above the plate boundary, in the lower continental</w:t>
      </w:r>
      <w:r>
        <w:rPr>
          <w:rFonts w:eastAsiaTheme="minorHAnsi"/>
          <w:color w:val="000000"/>
          <w:sz w:val="24"/>
          <w:szCs w:val="24"/>
        </w:rPr>
        <w:t xml:space="preserve"> </w:t>
      </w:r>
      <w:r w:rsidRPr="00E62E5A">
        <w:rPr>
          <w:rFonts w:eastAsiaTheme="minorHAnsi"/>
          <w:color w:val="000000"/>
          <w:sz w:val="24"/>
          <w:szCs w:val="24"/>
        </w:rPr>
        <w:t>crust, which is shallower than the location given by Bostock (2013), who locates the low</w:t>
      </w:r>
      <w:r>
        <w:rPr>
          <w:rFonts w:eastAsiaTheme="minorHAnsi"/>
          <w:color w:val="000000"/>
          <w:sz w:val="24"/>
          <w:szCs w:val="24"/>
        </w:rPr>
        <w:t>-</w:t>
      </w:r>
      <w:r w:rsidRPr="00E62E5A">
        <w:rPr>
          <w:rFonts w:eastAsiaTheme="minorHAnsi"/>
          <w:color w:val="000000"/>
          <w:sz w:val="24"/>
          <w:szCs w:val="24"/>
        </w:rPr>
        <w:t>velocity layer in the upper oceanic crust. However, even if a low-velocity layer with 5 %</w:t>
      </w:r>
      <w:r>
        <w:rPr>
          <w:rFonts w:eastAsiaTheme="minorHAnsi"/>
          <w:color w:val="000000"/>
          <w:sz w:val="24"/>
          <w:szCs w:val="24"/>
        </w:rPr>
        <w:t xml:space="preserve"> </w:t>
      </w:r>
      <w:r w:rsidRPr="00E62E5A">
        <w:rPr>
          <w:rFonts w:eastAsiaTheme="minorHAnsi"/>
          <w:color w:val="000000"/>
          <w:sz w:val="24"/>
          <w:szCs w:val="24"/>
        </w:rPr>
        <w:t xml:space="preserve">anisotropy is located in the lower continental crust as indicated by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w:t>
      </w:r>
      <w:r>
        <w:rPr>
          <w:rFonts w:eastAsiaTheme="minorHAnsi"/>
          <w:color w:val="000000"/>
          <w:sz w:val="24"/>
          <w:szCs w:val="24"/>
        </w:rPr>
        <w:t xml:space="preserve"> </w:t>
      </w:r>
      <w:r w:rsidRPr="00E62E5A">
        <w:rPr>
          <w:rFonts w:eastAsiaTheme="minorHAnsi"/>
          <w:color w:val="000000"/>
          <w:sz w:val="24"/>
          <w:szCs w:val="24"/>
        </w:rPr>
        <w:t>the resulting di</w:t>
      </w:r>
      <w:r>
        <w:rPr>
          <w:rFonts w:eastAsiaTheme="minorHAnsi"/>
          <w:color w:val="000000"/>
          <w:sz w:val="24"/>
          <w:szCs w:val="24"/>
        </w:rPr>
        <w:t>ff</w:t>
      </w:r>
      <w:r w:rsidRPr="00E62E5A">
        <w:rPr>
          <w:rFonts w:eastAsiaTheme="minorHAnsi"/>
          <w:color w:val="000000"/>
          <w:sz w:val="24"/>
          <w:szCs w:val="24"/>
        </w:rPr>
        <w:t>erence in time lags should not be higher than a few tens of seconds, and the resulting di</w:t>
      </w:r>
      <w:r>
        <w:rPr>
          <w:rFonts w:eastAsiaTheme="minorHAnsi"/>
          <w:color w:val="000000"/>
          <w:sz w:val="24"/>
          <w:szCs w:val="24"/>
        </w:rPr>
        <w:t>ff</w:t>
      </w:r>
      <w:r w:rsidRPr="00E62E5A">
        <w:rPr>
          <w:rFonts w:eastAsiaTheme="minorHAnsi"/>
          <w:color w:val="000000"/>
          <w:sz w:val="24"/>
          <w:szCs w:val="24"/>
        </w:rPr>
        <w:t xml:space="preserve">erence in depth should not be higher </w:t>
      </w:r>
      <w:proofErr w:type="spellStart"/>
      <w:r w:rsidRPr="00E62E5A">
        <w:rPr>
          <w:rFonts w:eastAsiaTheme="minorHAnsi"/>
          <w:color w:val="000000"/>
          <w:sz w:val="24"/>
          <w:szCs w:val="24"/>
        </w:rPr>
        <w:t>that</w:t>
      </w:r>
      <w:proofErr w:type="spellEnd"/>
      <w:r w:rsidRPr="00E62E5A">
        <w:rPr>
          <w:rFonts w:eastAsiaTheme="minorHAnsi"/>
          <w:color w:val="000000"/>
          <w:sz w:val="24"/>
          <w:szCs w:val="24"/>
        </w:rPr>
        <w:t xml:space="preserve"> a few kilometers, which is lower than the uncertainty of the depth of the source of the tremor.</w:t>
      </w:r>
    </w:p>
    <w:p w14:paraId="23502F30" w14:textId="5869E260" w:rsidR="00432C78" w:rsidRDefault="00432C78" w:rsidP="00E62E5A">
      <w:pPr>
        <w:autoSpaceDE w:val="0"/>
        <w:autoSpaceDN w:val="0"/>
        <w:adjustRightInd w:val="0"/>
        <w:ind w:firstLine="720"/>
        <w:rPr>
          <w:rFonts w:eastAsiaTheme="minorHAnsi"/>
          <w:color w:val="000000"/>
          <w:sz w:val="24"/>
          <w:szCs w:val="24"/>
        </w:rPr>
      </w:pPr>
      <w:r>
        <w:rPr>
          <w:rFonts w:eastAsiaTheme="minorHAnsi"/>
          <w:noProof/>
          <w:color w:val="000000"/>
          <w:sz w:val="24"/>
          <w:szCs w:val="24"/>
        </w:rPr>
        <w:lastRenderedPageBreak/>
        <w:drawing>
          <wp:inline distT="0" distB="0" distL="0" distR="0" wp14:anchorId="79B0D744" wp14:editId="5D672100">
            <wp:extent cx="5943600" cy="59436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S_PWS.jpg"/>
                    <pic:cNvPicPr/>
                  </pic:nvPicPr>
                  <pic:blipFill>
                    <a:blip r:embed="rId19"/>
                    <a:stretch>
                      <a:fillRect/>
                    </a:stretch>
                  </pic:blipFill>
                  <pic:spPr>
                    <a:xfrm>
                      <a:off x="0" y="0"/>
                      <a:ext cx="5943600" cy="5943600"/>
                    </a:xfrm>
                    <a:prstGeom prst="rect">
                      <a:avLst/>
                    </a:prstGeom>
                  </pic:spPr>
                </pic:pic>
              </a:graphicData>
            </a:graphic>
          </wp:inline>
        </w:drawing>
      </w:r>
    </w:p>
    <w:p w14:paraId="711E73DC" w14:textId="6F25BE32" w:rsidR="00432C78" w:rsidRPr="00432C78" w:rsidRDefault="00432C78" w:rsidP="00432C78">
      <w:pPr>
        <w:autoSpaceDE w:val="0"/>
        <w:autoSpaceDN w:val="0"/>
        <w:adjustRightInd w:val="0"/>
        <w:rPr>
          <w:rFonts w:eastAsiaTheme="minorHAnsi"/>
          <w:sz w:val="24"/>
          <w:szCs w:val="24"/>
        </w:rPr>
      </w:pPr>
      <w:r w:rsidRPr="00432C78">
        <w:rPr>
          <w:rFonts w:eastAsiaTheme="minorHAnsi"/>
          <w:b/>
          <w:sz w:val="24"/>
          <w:szCs w:val="24"/>
        </w:rPr>
        <w:t>Figure 8.</w:t>
      </w:r>
      <w:ins w:id="186" w:author="Kenneth C. Creager" w:date="2020-05-28T08:44:00Z">
        <w:r w:rsidR="005019F9">
          <w:rPr>
            <w:rFonts w:eastAsiaTheme="minorHAnsi"/>
            <w:sz w:val="24"/>
            <w:szCs w:val="24"/>
          </w:rPr>
          <w:t xml:space="preserve"> L</w:t>
        </w:r>
      </w:ins>
      <w:del w:id="187" w:author="Kenneth C. Creager" w:date="2020-05-28T08:44:00Z">
        <w:r w:rsidRPr="00432C78" w:rsidDel="005019F9">
          <w:rPr>
            <w:rFonts w:eastAsiaTheme="minorHAnsi"/>
            <w:sz w:val="24"/>
            <w:szCs w:val="24"/>
          </w:rPr>
          <w:delText xml:space="preserve"> Top l</w:delText>
        </w:r>
      </w:del>
      <w:r w:rsidRPr="00432C78">
        <w:rPr>
          <w:rFonts w:eastAsiaTheme="minorHAnsi"/>
          <w:sz w:val="24"/>
          <w:szCs w:val="24"/>
        </w:rPr>
        <w:t xml:space="preserve">eft: </w:t>
      </w:r>
      <w:ins w:id="188" w:author="Kenneth C. Creager" w:date="2020-05-28T08:42:00Z">
        <w:r w:rsidR="005019F9">
          <w:rPr>
            <w:rFonts w:eastAsiaTheme="minorHAnsi"/>
            <w:sz w:val="24"/>
            <w:szCs w:val="24"/>
          </w:rPr>
          <w:t xml:space="preserve">S-minus-P times measured from </w:t>
        </w:r>
      </w:ins>
      <w:ins w:id="189" w:author="Kenneth C. Creager" w:date="2020-05-28T08:43:00Z">
        <w:r w:rsidR="005019F9">
          <w:rPr>
            <w:rFonts w:eastAsiaTheme="minorHAnsi"/>
            <w:sz w:val="24"/>
            <w:szCs w:val="24"/>
          </w:rPr>
          <w:t xml:space="preserve">envelopes of cross-correlation functions on </w:t>
        </w:r>
      </w:ins>
      <w:ins w:id="190" w:author="Kenneth C. Creager" w:date="2020-05-28T08:46:00Z">
        <w:r w:rsidR="005019F9">
          <w:rPr>
            <w:rFonts w:eastAsiaTheme="minorHAnsi"/>
            <w:sz w:val="24"/>
            <w:szCs w:val="24"/>
          </w:rPr>
          <w:t xml:space="preserve">the </w:t>
        </w:r>
      </w:ins>
      <w:ins w:id="191" w:author="Kenneth C. Creager" w:date="2020-05-28T08:43:00Z">
        <w:r w:rsidR="005019F9">
          <w:rPr>
            <w:rFonts w:eastAsiaTheme="minorHAnsi"/>
            <w:sz w:val="24"/>
            <w:szCs w:val="24"/>
          </w:rPr>
          <w:t>East-West component minus those from the North-</w:t>
        </w:r>
      </w:ins>
      <w:ins w:id="192" w:author="Kenneth C. Creager" w:date="2020-05-28T08:44:00Z">
        <w:r w:rsidR="005019F9">
          <w:rPr>
            <w:rFonts w:eastAsiaTheme="minorHAnsi"/>
            <w:sz w:val="24"/>
            <w:szCs w:val="24"/>
          </w:rPr>
          <w:t>South component. Right</w:t>
        </w:r>
      </w:ins>
      <w:ins w:id="193" w:author="Kenneth C. Creager" w:date="2020-05-28T08:47:00Z">
        <w:r w:rsidR="005019F9">
          <w:rPr>
            <w:rFonts w:eastAsiaTheme="minorHAnsi"/>
            <w:sz w:val="24"/>
            <w:szCs w:val="24"/>
          </w:rPr>
          <w:t>: C</w:t>
        </w:r>
      </w:ins>
      <w:ins w:id="194" w:author="Kenneth C. Creager" w:date="2020-05-28T08:44:00Z">
        <w:r w:rsidR="005019F9">
          <w:rPr>
            <w:rFonts w:eastAsiaTheme="minorHAnsi"/>
            <w:sz w:val="24"/>
            <w:szCs w:val="24"/>
          </w:rPr>
          <w:t>orresponding difference in inferred</w:t>
        </w:r>
      </w:ins>
      <w:ins w:id="195" w:author="Kenneth C. Creager" w:date="2020-05-28T08:45:00Z">
        <w:r w:rsidR="005019F9">
          <w:rPr>
            <w:rFonts w:eastAsiaTheme="minorHAnsi"/>
            <w:sz w:val="24"/>
            <w:szCs w:val="24"/>
          </w:rPr>
          <w:t xml:space="preserve"> tremor depths.  These are plotted as histograms (top), ver</w:t>
        </w:r>
      </w:ins>
      <w:ins w:id="196" w:author="Kenneth C. Creager" w:date="2020-05-28T08:46:00Z">
        <w:r w:rsidR="005019F9">
          <w:rPr>
            <w:rFonts w:eastAsiaTheme="minorHAnsi"/>
            <w:sz w:val="24"/>
            <w:szCs w:val="24"/>
          </w:rPr>
          <w:t xml:space="preserve">sus </w:t>
        </w:r>
        <w:proofErr w:type="spellStart"/>
        <w:r w:rsidR="005019F9">
          <w:rPr>
            <w:rFonts w:eastAsiaTheme="minorHAnsi"/>
            <w:sz w:val="24"/>
            <w:szCs w:val="24"/>
          </w:rPr>
          <w:t>eipentral</w:t>
        </w:r>
        <w:proofErr w:type="spellEnd"/>
        <w:r w:rsidR="005019F9">
          <w:rPr>
            <w:rFonts w:eastAsiaTheme="minorHAnsi"/>
            <w:sz w:val="24"/>
            <w:szCs w:val="24"/>
          </w:rPr>
          <w:t xml:space="preserve"> distance between </w:t>
        </w:r>
      </w:ins>
      <w:ins w:id="197" w:author="Kenneth C. Creager" w:date="2020-05-28T08:47:00Z">
        <w:r w:rsidR="005019F9">
          <w:rPr>
            <w:rFonts w:eastAsiaTheme="minorHAnsi"/>
            <w:sz w:val="24"/>
            <w:szCs w:val="24"/>
          </w:rPr>
          <w:t>tremors and arrays (middle) and</w:t>
        </w:r>
      </w:ins>
      <w:ins w:id="198" w:author="Kenneth C. Creager" w:date="2020-05-28T08:48:00Z">
        <w:r w:rsidR="005019F9">
          <w:rPr>
            <w:rFonts w:eastAsiaTheme="minorHAnsi"/>
            <w:sz w:val="24"/>
            <w:szCs w:val="24"/>
          </w:rPr>
          <w:t xml:space="preserve"> tremor to array azimuth. </w:t>
        </w:r>
      </w:ins>
      <w:ins w:id="199" w:author="Kenneth C. Creager" w:date="2020-05-28T08:50:00Z">
        <w:r w:rsidR="005019F9">
          <w:rPr>
            <w:rFonts w:eastAsiaTheme="minorHAnsi"/>
            <w:sz w:val="24"/>
            <w:szCs w:val="24"/>
          </w:rPr>
          <w:t xml:space="preserve">There is no systematic signal that might be caused by anisotropy. </w:t>
        </w:r>
      </w:ins>
      <w:del w:id="200" w:author="Kenneth C. Creager" w:date="2020-05-28T08:50:00Z">
        <w:r w:rsidRPr="00432C78" w:rsidDel="005019F9">
          <w:rPr>
            <w:rFonts w:eastAsiaTheme="minorHAnsi"/>
            <w:sz w:val="24"/>
            <w:szCs w:val="24"/>
          </w:rPr>
          <w:delText>Time lags between the timing of the maximum of the envelope of the</w:delText>
        </w:r>
        <w:r w:rsidDel="005019F9">
          <w:rPr>
            <w:rFonts w:eastAsiaTheme="minorHAnsi"/>
            <w:sz w:val="24"/>
            <w:szCs w:val="24"/>
          </w:rPr>
          <w:delText xml:space="preserve"> </w:delText>
        </w:r>
        <w:r w:rsidRPr="00432C78" w:rsidDel="005019F9">
          <w:rPr>
            <w:rFonts w:eastAsiaTheme="minorHAnsi"/>
            <w:sz w:val="24"/>
            <w:szCs w:val="24"/>
          </w:rPr>
          <w:delText>stacked cross correlation between the East-West component and the vertical component, and the</w:delText>
        </w:r>
        <w:r w:rsidDel="005019F9">
          <w:rPr>
            <w:rFonts w:eastAsiaTheme="minorHAnsi"/>
            <w:sz w:val="24"/>
            <w:szCs w:val="24"/>
          </w:rPr>
          <w:delText xml:space="preserve"> </w:delText>
        </w:r>
        <w:r w:rsidRPr="00432C78" w:rsidDel="005019F9">
          <w:rPr>
            <w:rFonts w:eastAsiaTheme="minorHAnsi"/>
            <w:sz w:val="24"/>
            <w:szCs w:val="24"/>
          </w:rPr>
          <w:delText>timing of the maximum of the envelope of the stacked cross correlation between the North-South</w:delText>
        </w:r>
        <w:r w:rsidDel="005019F9">
          <w:rPr>
            <w:rFonts w:eastAsiaTheme="minorHAnsi"/>
            <w:sz w:val="24"/>
            <w:szCs w:val="24"/>
          </w:rPr>
          <w:delText xml:space="preserve"> </w:delText>
        </w:r>
        <w:r w:rsidRPr="00432C78" w:rsidDel="005019F9">
          <w:rPr>
            <w:rFonts w:eastAsiaTheme="minorHAnsi"/>
            <w:sz w:val="24"/>
            <w:szCs w:val="24"/>
          </w:rPr>
          <w:delText>component and the vertical component. Middle left: Time lags as a function of the distance from</w:delText>
        </w:r>
        <w:r w:rsidDel="005019F9">
          <w:rPr>
            <w:rFonts w:eastAsiaTheme="minorHAnsi"/>
            <w:sz w:val="24"/>
            <w:szCs w:val="24"/>
          </w:rPr>
          <w:delText xml:space="preserve"> </w:delText>
        </w:r>
        <w:r w:rsidRPr="00432C78" w:rsidDel="005019F9">
          <w:rPr>
            <w:rFonts w:eastAsiaTheme="minorHAnsi"/>
            <w:sz w:val="24"/>
            <w:szCs w:val="24"/>
          </w:rPr>
          <w:delText>the source of the tremor to the array. Bottom left: Time lags as a function of the angle between</w:delText>
        </w:r>
        <w:r w:rsidDel="005019F9">
          <w:rPr>
            <w:rFonts w:eastAsiaTheme="minorHAnsi"/>
            <w:sz w:val="24"/>
            <w:szCs w:val="24"/>
          </w:rPr>
          <w:delText xml:space="preserve"> </w:delText>
        </w:r>
        <w:r w:rsidRPr="00432C78" w:rsidDel="005019F9">
          <w:rPr>
            <w:rFonts w:eastAsiaTheme="minorHAnsi"/>
            <w:sz w:val="24"/>
            <w:szCs w:val="24"/>
          </w:rPr>
          <w:delText>the source-array direction and the east direction. Right: Corresponding di</w:delText>
        </w:r>
        <w:r w:rsidDel="005019F9">
          <w:rPr>
            <w:rFonts w:eastAsiaTheme="minorHAnsi"/>
            <w:sz w:val="24"/>
            <w:szCs w:val="24"/>
          </w:rPr>
          <w:delText>ff</w:delText>
        </w:r>
        <w:r w:rsidRPr="00432C78" w:rsidDel="005019F9">
          <w:rPr>
            <w:rFonts w:eastAsiaTheme="minorHAnsi"/>
            <w:sz w:val="24"/>
            <w:szCs w:val="24"/>
          </w:rPr>
          <w:delText>erences in depth of</w:delText>
        </w:r>
        <w:r w:rsidDel="005019F9">
          <w:rPr>
            <w:rFonts w:eastAsiaTheme="minorHAnsi"/>
            <w:sz w:val="24"/>
            <w:szCs w:val="24"/>
          </w:rPr>
          <w:delText xml:space="preserve"> </w:delText>
        </w:r>
        <w:r w:rsidRPr="00432C78" w:rsidDel="005019F9">
          <w:rPr>
            <w:rFonts w:eastAsiaTheme="minorHAnsi"/>
            <w:sz w:val="24"/>
            <w:szCs w:val="24"/>
          </w:rPr>
          <w:delText>the source of the tremor.</w:delText>
        </w:r>
      </w:del>
    </w:p>
    <w:p w14:paraId="2D2163C5" w14:textId="77777777" w:rsidR="00432C78" w:rsidRDefault="00432C78" w:rsidP="00432C78">
      <w:pPr>
        <w:autoSpaceDE w:val="0"/>
        <w:autoSpaceDN w:val="0"/>
        <w:adjustRightInd w:val="0"/>
        <w:ind w:firstLine="720"/>
        <w:rPr>
          <w:rFonts w:eastAsiaTheme="minorHAnsi"/>
          <w:color w:val="000000"/>
          <w:sz w:val="24"/>
          <w:szCs w:val="24"/>
        </w:rPr>
      </w:pPr>
    </w:p>
    <w:p w14:paraId="0C10CB23" w14:textId="4E2763DA" w:rsidR="00E62E5A" w:rsidRDefault="00E62E5A" w:rsidP="00E62E5A">
      <w:pPr>
        <w:autoSpaceDE w:val="0"/>
        <w:autoSpaceDN w:val="0"/>
        <w:adjustRightInd w:val="0"/>
        <w:ind w:firstLine="720"/>
        <w:rPr>
          <w:rFonts w:eastAsiaTheme="minorHAnsi"/>
          <w:color w:val="000000"/>
          <w:sz w:val="24"/>
          <w:szCs w:val="24"/>
        </w:rPr>
      </w:pPr>
      <w:r w:rsidRPr="00E62E5A">
        <w:rPr>
          <w:rFonts w:eastAsiaTheme="minorHAnsi"/>
          <w:color w:val="000000"/>
          <w:sz w:val="24"/>
          <w:szCs w:val="24"/>
        </w:rPr>
        <w:t>As proposed by (Kao et al., 2009), the source of the tremor could be distributed</w:t>
      </w:r>
      <w:r>
        <w:rPr>
          <w:rFonts w:eastAsiaTheme="minorHAnsi"/>
          <w:color w:val="000000"/>
          <w:sz w:val="24"/>
          <w:szCs w:val="24"/>
        </w:rPr>
        <w:t xml:space="preserve"> </w:t>
      </w:r>
      <w:r w:rsidRPr="00E62E5A">
        <w:rPr>
          <w:rFonts w:eastAsiaTheme="minorHAnsi"/>
          <w:color w:val="000000"/>
          <w:sz w:val="24"/>
          <w:szCs w:val="24"/>
        </w:rPr>
        <w:t xml:space="preserve">inside a </w:t>
      </w:r>
      <w:del w:id="201" w:author="Kenneth C. Creager" w:date="2020-05-28T08:54:00Z">
        <w:r w:rsidRPr="00E62E5A" w:rsidDel="0009136B">
          <w:rPr>
            <w:rFonts w:eastAsiaTheme="minorHAnsi"/>
            <w:color w:val="000000"/>
            <w:sz w:val="24"/>
            <w:szCs w:val="24"/>
          </w:rPr>
          <w:delText xml:space="preserve">several kilometers thick </w:delText>
        </w:r>
      </w:del>
      <w:r w:rsidRPr="00E62E5A">
        <w:rPr>
          <w:rFonts w:eastAsiaTheme="minorHAnsi"/>
          <w:color w:val="000000"/>
          <w:sz w:val="24"/>
          <w:szCs w:val="24"/>
        </w:rPr>
        <w:t>layer</w:t>
      </w:r>
      <w:ins w:id="202" w:author="Kenneth C. Creager" w:date="2020-05-28T08:54:00Z">
        <w:r w:rsidR="0009136B">
          <w:rPr>
            <w:rFonts w:eastAsiaTheme="minorHAnsi"/>
            <w:color w:val="000000"/>
            <w:sz w:val="24"/>
            <w:szCs w:val="24"/>
          </w:rPr>
          <w:t xml:space="preserve"> that is 15 or more km thick</w:t>
        </w:r>
      </w:ins>
      <w:r w:rsidRPr="00E62E5A">
        <w:rPr>
          <w:rFonts w:eastAsiaTheme="minorHAnsi"/>
          <w:color w:val="000000"/>
          <w:sz w:val="24"/>
          <w:szCs w:val="24"/>
        </w:rPr>
        <w:t xml:space="preserve">. </w:t>
      </w:r>
      <w:del w:id="203" w:author="Kenneth C. Creager" w:date="2020-05-28T08:55:00Z">
        <w:r w:rsidRPr="00E62E5A" w:rsidDel="0009136B">
          <w:rPr>
            <w:rFonts w:eastAsiaTheme="minorHAnsi"/>
            <w:color w:val="000000"/>
            <w:sz w:val="24"/>
            <w:szCs w:val="24"/>
          </w:rPr>
          <w:delText xml:space="preserve">In the above part, </w:delText>
        </w:r>
      </w:del>
      <w:proofErr w:type="spellStart"/>
      <w:ins w:id="204" w:author="Kenneth C. Creager" w:date="2020-05-28T08:55:00Z">
        <w:r w:rsidR="0009136B">
          <w:rPr>
            <w:rFonts w:eastAsiaTheme="minorHAnsi"/>
            <w:color w:val="000000"/>
            <w:sz w:val="24"/>
            <w:szCs w:val="24"/>
          </w:rPr>
          <w:t>W</w:t>
        </w:r>
        <w:proofErr w:type="spellEnd"/>
        <w:r w:rsidR="0009136B">
          <w:rPr>
            <w:rFonts w:eastAsiaTheme="minorHAnsi"/>
            <w:color w:val="000000"/>
            <w:sz w:val="24"/>
            <w:szCs w:val="24"/>
          </w:rPr>
          <w:t xml:space="preserve"> hav</w:t>
        </w:r>
      </w:ins>
      <w:del w:id="205" w:author="Kenneth C. Creager" w:date="2020-05-28T08:55:00Z">
        <w:r w:rsidRPr="00E62E5A" w:rsidDel="0009136B">
          <w:rPr>
            <w:rFonts w:eastAsiaTheme="minorHAnsi"/>
            <w:color w:val="000000"/>
            <w:sz w:val="24"/>
            <w:szCs w:val="24"/>
          </w:rPr>
          <w:delText>w</w:delText>
        </w:r>
      </w:del>
      <w:ins w:id="206" w:author="Kenneth C. Creager" w:date="2020-05-28T08:55:00Z">
        <w:r w:rsidR="0009136B">
          <w:rPr>
            <w:rFonts w:eastAsiaTheme="minorHAnsi"/>
            <w:color w:val="000000"/>
            <w:sz w:val="24"/>
            <w:szCs w:val="24"/>
          </w:rPr>
          <w:t>e</w:t>
        </w:r>
      </w:ins>
      <w:del w:id="207" w:author="Kenneth C. Creager" w:date="2020-05-28T08:55:00Z">
        <w:r w:rsidRPr="00E62E5A" w:rsidDel="0009136B">
          <w:rPr>
            <w:rFonts w:eastAsiaTheme="minorHAnsi"/>
            <w:color w:val="000000"/>
            <w:sz w:val="24"/>
            <w:szCs w:val="24"/>
          </w:rPr>
          <w:delText>e</w:delText>
        </w:r>
      </w:del>
      <w:r w:rsidRPr="00E62E5A">
        <w:rPr>
          <w:rFonts w:eastAsiaTheme="minorHAnsi"/>
          <w:color w:val="000000"/>
          <w:sz w:val="24"/>
          <w:szCs w:val="24"/>
        </w:rPr>
        <w:t xml:space="preserve"> assumed that all the tremor</w:t>
      </w:r>
      <w:r>
        <w:rPr>
          <w:rFonts w:eastAsiaTheme="minorHAnsi"/>
          <w:color w:val="000000"/>
          <w:sz w:val="24"/>
          <w:szCs w:val="24"/>
        </w:rPr>
        <w:t xml:space="preserve"> </w:t>
      </w:r>
      <w:r w:rsidRPr="00E62E5A">
        <w:rPr>
          <w:rFonts w:eastAsiaTheme="minorHAnsi"/>
          <w:color w:val="000000"/>
          <w:sz w:val="24"/>
          <w:szCs w:val="24"/>
        </w:rPr>
        <w:t xml:space="preserve">within a given grid cell originate from the same depth, and </w:t>
      </w:r>
      <w:del w:id="208" w:author="Kenneth C. Creager" w:date="2020-05-28T08:55:00Z">
        <w:r w:rsidRPr="00E62E5A" w:rsidDel="0009136B">
          <w:rPr>
            <w:rFonts w:eastAsiaTheme="minorHAnsi"/>
            <w:color w:val="000000"/>
            <w:sz w:val="24"/>
            <w:szCs w:val="24"/>
          </w:rPr>
          <w:delText xml:space="preserve">we </w:delText>
        </w:r>
      </w:del>
      <w:r w:rsidRPr="00E62E5A">
        <w:rPr>
          <w:rFonts w:eastAsiaTheme="minorHAnsi"/>
          <w:color w:val="000000"/>
          <w:sz w:val="24"/>
          <w:szCs w:val="24"/>
        </w:rPr>
        <w:t>averaged over all the data</w:t>
      </w:r>
      <w:r>
        <w:rPr>
          <w:rFonts w:eastAsiaTheme="minorHAnsi"/>
          <w:color w:val="000000"/>
          <w:sz w:val="24"/>
          <w:szCs w:val="24"/>
        </w:rPr>
        <w:t xml:space="preserve"> </w:t>
      </w:r>
      <w:r w:rsidRPr="00E62E5A">
        <w:rPr>
          <w:rFonts w:eastAsiaTheme="minorHAnsi"/>
          <w:color w:val="000000"/>
          <w:sz w:val="24"/>
          <w:szCs w:val="24"/>
        </w:rPr>
        <w:t xml:space="preserve">to get the </w:t>
      </w:r>
      <w:ins w:id="209" w:author="Kenneth C. Creager" w:date="2020-05-28T08:55:00Z">
        <w:r w:rsidR="0009136B">
          <w:rPr>
            <w:rFonts w:eastAsiaTheme="minorHAnsi"/>
            <w:color w:val="000000"/>
            <w:sz w:val="24"/>
            <w:szCs w:val="24"/>
          </w:rPr>
          <w:t>tremor</w:t>
        </w:r>
      </w:ins>
      <w:ins w:id="210" w:author="Kenneth C. Creager" w:date="2020-05-28T08:56:00Z">
        <w:r w:rsidR="0009136B">
          <w:rPr>
            <w:rFonts w:eastAsiaTheme="minorHAnsi"/>
            <w:color w:val="000000"/>
            <w:sz w:val="24"/>
            <w:szCs w:val="24"/>
          </w:rPr>
          <w:t xml:space="preserve"> depth</w:t>
        </w:r>
      </w:ins>
      <w:del w:id="211" w:author="Kenneth C. Creager" w:date="2020-05-28T08:55:00Z">
        <w:r w:rsidRPr="00E62E5A" w:rsidDel="0009136B">
          <w:rPr>
            <w:rFonts w:eastAsiaTheme="minorHAnsi"/>
            <w:color w:val="000000"/>
            <w:sz w:val="24"/>
            <w:szCs w:val="24"/>
          </w:rPr>
          <w:delText>depth of the source of the tremor</w:delText>
        </w:r>
      </w:del>
      <w:r w:rsidRPr="00E62E5A">
        <w:rPr>
          <w:rFonts w:eastAsiaTheme="minorHAnsi"/>
          <w:color w:val="000000"/>
          <w:sz w:val="24"/>
          <w:szCs w:val="24"/>
        </w:rPr>
        <w:t>. However, instead of being located on the</w:t>
      </w:r>
      <w:r>
        <w:rPr>
          <w:rFonts w:eastAsiaTheme="minorHAnsi"/>
          <w:color w:val="000000"/>
          <w:sz w:val="24"/>
          <w:szCs w:val="24"/>
        </w:rPr>
        <w:t xml:space="preserve"> </w:t>
      </w:r>
      <w:r w:rsidRPr="00E62E5A">
        <w:rPr>
          <w:rFonts w:eastAsiaTheme="minorHAnsi"/>
          <w:color w:val="000000"/>
          <w:sz w:val="24"/>
          <w:szCs w:val="24"/>
        </w:rPr>
        <w:t>same plane near the plate</w:t>
      </w:r>
      <w:r w:rsidR="00E13AD5">
        <w:rPr>
          <w:rFonts w:eastAsiaTheme="minorHAnsi"/>
          <w:color w:val="000000"/>
          <w:sz w:val="24"/>
          <w:szCs w:val="24"/>
        </w:rPr>
        <w:t xml:space="preserve"> </w:t>
      </w:r>
      <w:r w:rsidRPr="00E62E5A">
        <w:rPr>
          <w:rFonts w:eastAsiaTheme="minorHAnsi"/>
          <w:color w:val="000000"/>
          <w:sz w:val="24"/>
          <w:szCs w:val="24"/>
        </w:rPr>
        <w:t>boundary, the tremor may be scattered over a layer surrounding the plate boundary. To compute the thickness of this layer, for each location of the</w:t>
      </w:r>
      <w:r>
        <w:rPr>
          <w:rFonts w:eastAsiaTheme="minorHAnsi"/>
          <w:color w:val="000000"/>
          <w:sz w:val="24"/>
          <w:szCs w:val="24"/>
        </w:rPr>
        <w:t xml:space="preserve"> </w:t>
      </w:r>
      <w:r w:rsidRPr="00E62E5A">
        <w:rPr>
          <w:rFonts w:eastAsiaTheme="minorHAnsi"/>
          <w:color w:val="000000"/>
          <w:sz w:val="24"/>
          <w:szCs w:val="24"/>
        </w:rPr>
        <w:t>array and the source of the tremor, we computed for each one-minute-long time window</w:t>
      </w:r>
      <w:r>
        <w:rPr>
          <w:rFonts w:eastAsiaTheme="minorHAnsi"/>
          <w:color w:val="000000"/>
          <w:sz w:val="24"/>
          <w:szCs w:val="24"/>
        </w:rPr>
        <w:t xml:space="preserve"> </w:t>
      </w:r>
      <w:r w:rsidRPr="00E62E5A">
        <w:rPr>
          <w:rFonts w:eastAsiaTheme="minorHAnsi"/>
          <w:color w:val="000000"/>
          <w:sz w:val="24"/>
          <w:szCs w:val="24"/>
        </w:rPr>
        <w:t>for which the cross correlation function matches well the stacked cross correlation the</w:t>
      </w:r>
      <w:r>
        <w:rPr>
          <w:rFonts w:eastAsiaTheme="minorHAnsi"/>
          <w:color w:val="000000"/>
          <w:sz w:val="24"/>
          <w:szCs w:val="24"/>
        </w:rPr>
        <w:t xml:space="preserve"> </w:t>
      </w:r>
      <w:r w:rsidRPr="00E62E5A">
        <w:rPr>
          <w:rFonts w:eastAsiaTheme="minorHAnsi"/>
          <w:color w:val="000000"/>
          <w:sz w:val="24"/>
          <w:szCs w:val="24"/>
        </w:rPr>
        <w:lastRenderedPageBreak/>
        <w:t>time lag between the time corresponding to the maximum absolute value for the cross</w:t>
      </w:r>
      <w:r>
        <w:rPr>
          <w:rFonts w:eastAsiaTheme="minorHAnsi"/>
          <w:color w:val="000000"/>
          <w:sz w:val="24"/>
          <w:szCs w:val="24"/>
        </w:rPr>
        <w:t xml:space="preserve"> </w:t>
      </w:r>
      <w:r w:rsidRPr="00E62E5A">
        <w:rPr>
          <w:rFonts w:eastAsiaTheme="minorHAnsi"/>
          <w:color w:val="000000"/>
          <w:sz w:val="24"/>
          <w:szCs w:val="24"/>
        </w:rPr>
        <w:t>correlation function and the time corresponding to the maximum absolute value for the</w:t>
      </w:r>
      <w:r>
        <w:rPr>
          <w:rFonts w:eastAsiaTheme="minorHAnsi"/>
          <w:color w:val="000000"/>
          <w:sz w:val="24"/>
          <w:szCs w:val="24"/>
        </w:rPr>
        <w:t xml:space="preserve"> </w:t>
      </w:r>
      <w:r w:rsidRPr="00E62E5A">
        <w:rPr>
          <w:rFonts w:eastAsiaTheme="minorHAnsi"/>
          <w:color w:val="000000"/>
          <w:sz w:val="24"/>
          <w:szCs w:val="24"/>
        </w:rPr>
        <w:t>stacked cross correlation. We thus obtained a distribution of time lags, and we tried to</w:t>
      </w:r>
      <w:r>
        <w:rPr>
          <w:rFonts w:eastAsiaTheme="minorHAnsi"/>
          <w:color w:val="000000"/>
          <w:sz w:val="24"/>
          <w:szCs w:val="24"/>
        </w:rPr>
        <w:t xml:space="preserve"> </w:t>
      </w:r>
      <w:r w:rsidRPr="00E62E5A">
        <w:rPr>
          <w:rFonts w:eastAsiaTheme="minorHAnsi"/>
          <w:color w:val="000000"/>
          <w:sz w:val="24"/>
          <w:szCs w:val="24"/>
        </w:rPr>
        <w:t xml:space="preserve">estimate the scale of the interval over which the time lags </w:t>
      </w:r>
      <w:del w:id="212" w:author="Kenneth C. Creager" w:date="2020-05-28T08:57:00Z">
        <w:r w:rsidRPr="00E62E5A" w:rsidDel="0009136B">
          <w:rPr>
            <w:rFonts w:eastAsiaTheme="minorHAnsi"/>
            <w:color w:val="000000"/>
            <w:sz w:val="24"/>
            <w:szCs w:val="24"/>
          </w:rPr>
          <w:delText>varies</w:delText>
        </w:r>
      </w:del>
      <w:ins w:id="213" w:author="Kenneth C. Creager" w:date="2020-05-28T08:57:00Z">
        <w:r w:rsidR="0009136B" w:rsidRPr="00E62E5A">
          <w:rPr>
            <w:rFonts w:eastAsiaTheme="minorHAnsi"/>
            <w:color w:val="000000"/>
            <w:sz w:val="24"/>
            <w:szCs w:val="24"/>
          </w:rPr>
          <w:t>var</w:t>
        </w:r>
        <w:r w:rsidR="0009136B">
          <w:rPr>
            <w:rFonts w:eastAsiaTheme="minorHAnsi"/>
            <w:color w:val="000000"/>
            <w:sz w:val="24"/>
            <w:szCs w:val="24"/>
          </w:rPr>
          <w:t>y</w:t>
        </w:r>
      </w:ins>
      <w:r w:rsidRPr="00E62E5A">
        <w:rPr>
          <w:rFonts w:eastAsiaTheme="minorHAnsi"/>
          <w:color w:val="000000"/>
          <w:sz w:val="24"/>
          <w:szCs w:val="24"/>
        </w:rPr>
        <w:t>. Using the standard deviation could lead to overestimate the width of the interval, and the corresponding thickness of the tremor layer, as the standard deviation is very sensitive to outliers. Instead,</w:t>
      </w:r>
      <w:r>
        <w:rPr>
          <w:rFonts w:eastAsiaTheme="minorHAnsi"/>
          <w:color w:val="000000"/>
          <w:sz w:val="24"/>
          <w:szCs w:val="24"/>
        </w:rPr>
        <w:t xml:space="preserve"> </w:t>
      </w:r>
      <w:r w:rsidRPr="00E62E5A">
        <w:rPr>
          <w:rFonts w:eastAsiaTheme="minorHAnsi"/>
          <w:color w:val="000000"/>
          <w:sz w:val="24"/>
          <w:szCs w:val="24"/>
        </w:rPr>
        <w:t xml:space="preserve">we use the </w:t>
      </w:r>
      <w:proofErr w:type="spellStart"/>
      <w:proofErr w:type="gramStart"/>
      <w:r w:rsidRPr="00E62E5A">
        <w:rPr>
          <w:rFonts w:eastAsiaTheme="minorHAnsi"/>
          <w:color w:val="000000"/>
          <w:sz w:val="24"/>
          <w:szCs w:val="24"/>
        </w:rPr>
        <w:t>Qn</w:t>
      </w:r>
      <w:proofErr w:type="spellEnd"/>
      <w:r w:rsidRPr="00E62E5A">
        <w:rPr>
          <w:rFonts w:eastAsiaTheme="minorHAnsi"/>
          <w:color w:val="000000"/>
          <w:sz w:val="24"/>
          <w:szCs w:val="24"/>
        </w:rPr>
        <w:t xml:space="preserve">  estimator</w:t>
      </w:r>
      <w:proofErr w:type="gramEnd"/>
      <w:r w:rsidRPr="00E62E5A">
        <w:rPr>
          <w:rFonts w:eastAsiaTheme="minorHAnsi"/>
          <w:color w:val="000000"/>
          <w:sz w:val="24"/>
          <w:szCs w:val="24"/>
        </w:rPr>
        <w:t xml:space="preserve"> of </w:t>
      </w:r>
      <w:proofErr w:type="spellStart"/>
      <w:r w:rsidRPr="00E62E5A">
        <w:rPr>
          <w:rFonts w:eastAsiaTheme="minorHAnsi"/>
          <w:color w:val="000000"/>
          <w:sz w:val="24"/>
          <w:szCs w:val="24"/>
        </w:rPr>
        <w:t>Rousseeuw</w:t>
      </w:r>
      <w:proofErr w:type="spellEnd"/>
      <w:r w:rsidRPr="00E62E5A">
        <w:rPr>
          <w:rFonts w:eastAsiaTheme="minorHAnsi"/>
          <w:color w:val="000000"/>
          <w:sz w:val="24"/>
          <w:szCs w:val="24"/>
        </w:rPr>
        <w:t xml:space="preserve"> and </w:t>
      </w:r>
      <w:proofErr w:type="spellStart"/>
      <w:r w:rsidRPr="00E62E5A">
        <w:rPr>
          <w:rFonts w:eastAsiaTheme="minorHAnsi"/>
          <w:color w:val="000000"/>
          <w:sz w:val="24"/>
          <w:szCs w:val="24"/>
        </w:rPr>
        <w:t>Croux</w:t>
      </w:r>
      <w:proofErr w:type="spellEnd"/>
      <w:r w:rsidRPr="00E62E5A">
        <w:rPr>
          <w:rFonts w:eastAsiaTheme="minorHAnsi"/>
          <w:color w:val="000000"/>
          <w:sz w:val="24"/>
          <w:szCs w:val="24"/>
        </w:rPr>
        <w:t xml:space="preserve"> (1993), which is a more robust estimator of scale. We then estimated the scale of the interval over which the depth of the source of the tremor varies, to get an estimate of the thickness of the tremor layer (see</w:t>
      </w:r>
      <w:r>
        <w:rPr>
          <w:rFonts w:eastAsiaTheme="minorHAnsi"/>
          <w:color w:val="000000"/>
          <w:sz w:val="24"/>
          <w:szCs w:val="24"/>
        </w:rPr>
        <w:t xml:space="preserve"> </w:t>
      </w:r>
      <w:r w:rsidRPr="00E62E5A">
        <w:rPr>
          <w:rFonts w:eastAsiaTheme="minorHAnsi"/>
          <w:color w:val="000000"/>
          <w:sz w:val="24"/>
          <w:szCs w:val="24"/>
        </w:rPr>
        <w:t>Figure 9). In the central area well covered by the arrays, the thickness does not exceed</w:t>
      </w:r>
      <w:r>
        <w:rPr>
          <w:rFonts w:eastAsiaTheme="minorHAnsi"/>
          <w:color w:val="000000"/>
          <w:sz w:val="24"/>
          <w:szCs w:val="24"/>
        </w:rPr>
        <w:t xml:space="preserve"> </w:t>
      </w:r>
      <w:r w:rsidRPr="00E62E5A">
        <w:rPr>
          <w:rFonts w:eastAsiaTheme="minorHAnsi"/>
          <w:color w:val="000000"/>
          <w:sz w:val="24"/>
          <w:szCs w:val="24"/>
        </w:rPr>
        <w:t>4-6 kilometers, which is lower than the depth extent from Kao et al. (</w:t>
      </w:r>
      <w:commentRangeStart w:id="214"/>
      <w:r w:rsidRPr="00E62E5A">
        <w:rPr>
          <w:rFonts w:eastAsiaTheme="minorHAnsi"/>
          <w:color w:val="000000"/>
          <w:sz w:val="24"/>
          <w:szCs w:val="24"/>
        </w:rPr>
        <w:t>2009</w:t>
      </w:r>
      <w:commentRangeEnd w:id="214"/>
      <w:r w:rsidR="0009136B">
        <w:rPr>
          <w:rStyle w:val="CommentReference"/>
        </w:rPr>
        <w:commentReference w:id="214"/>
      </w:r>
      <w:r w:rsidRPr="00E62E5A">
        <w:rPr>
          <w:rFonts w:eastAsiaTheme="minorHAnsi"/>
          <w:color w:val="000000"/>
          <w:sz w:val="24"/>
          <w:szCs w:val="24"/>
        </w:rPr>
        <w:t>).</w:t>
      </w:r>
    </w:p>
    <w:p w14:paraId="7FF73178" w14:textId="5819718E" w:rsidR="00E13AD5" w:rsidRDefault="00E13AD5" w:rsidP="00E62E5A">
      <w:pPr>
        <w:autoSpaceDE w:val="0"/>
        <w:autoSpaceDN w:val="0"/>
        <w:adjustRightInd w:val="0"/>
        <w:ind w:firstLine="720"/>
        <w:rPr>
          <w:rFonts w:eastAsiaTheme="minorHAnsi"/>
          <w:color w:val="000000"/>
          <w:sz w:val="24"/>
          <w:szCs w:val="24"/>
        </w:rPr>
      </w:pPr>
      <w:r>
        <w:rPr>
          <w:rFonts w:eastAsiaTheme="minorHAnsi"/>
          <w:noProof/>
          <w:color w:val="000000"/>
          <w:sz w:val="24"/>
          <w:szCs w:val="24"/>
        </w:rPr>
        <w:drawing>
          <wp:inline distT="0" distB="0" distL="0" distR="0" wp14:anchorId="2BEB7AA7" wp14:editId="37DDEEA8">
            <wp:extent cx="5062825" cy="5180965"/>
            <wp:effectExtent l="0" t="0" r="508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_PWS_PWS.jpg"/>
                    <pic:cNvPicPr/>
                  </pic:nvPicPr>
                  <pic:blipFill rotWithShape="1">
                    <a:blip r:embed="rId20"/>
                    <a:srcRect l="4225" t="20268" r="8664" b="16767"/>
                    <a:stretch/>
                  </pic:blipFill>
                  <pic:spPr bwMode="auto">
                    <a:xfrm>
                      <a:off x="0" y="0"/>
                      <a:ext cx="5063609" cy="5181767"/>
                    </a:xfrm>
                    <a:prstGeom prst="rect">
                      <a:avLst/>
                    </a:prstGeom>
                    <a:ln>
                      <a:noFill/>
                    </a:ln>
                    <a:extLst>
                      <a:ext uri="{53640926-AAD7-44D8-BBD7-CCE9431645EC}">
                        <a14:shadowObscured xmlns:a14="http://schemas.microsoft.com/office/drawing/2010/main"/>
                      </a:ext>
                    </a:extLst>
                  </pic:spPr>
                </pic:pic>
              </a:graphicData>
            </a:graphic>
          </wp:inline>
        </w:drawing>
      </w:r>
    </w:p>
    <w:p w14:paraId="63263C36" w14:textId="271D309A" w:rsidR="00E13AD5" w:rsidRPr="00E13AD5" w:rsidRDefault="00E13AD5" w:rsidP="00E62E5A">
      <w:pPr>
        <w:autoSpaceDE w:val="0"/>
        <w:autoSpaceDN w:val="0"/>
        <w:adjustRightInd w:val="0"/>
        <w:ind w:firstLine="720"/>
        <w:rPr>
          <w:rFonts w:eastAsiaTheme="minorHAnsi"/>
          <w:color w:val="000000"/>
          <w:sz w:val="24"/>
          <w:szCs w:val="24"/>
        </w:rPr>
      </w:pPr>
      <w:r w:rsidRPr="00E13AD5">
        <w:rPr>
          <w:rFonts w:eastAsiaTheme="minorHAnsi"/>
          <w:b/>
          <w:sz w:val="24"/>
          <w:szCs w:val="24"/>
        </w:rPr>
        <w:t>Figure 9.</w:t>
      </w:r>
      <w:r w:rsidRPr="00E13AD5">
        <w:rPr>
          <w:rFonts w:eastAsiaTheme="minorHAnsi"/>
          <w:sz w:val="24"/>
          <w:szCs w:val="24"/>
        </w:rPr>
        <w:t xml:space="preserve"> Map of the thickness of the tremor layer</w:t>
      </w:r>
      <w:ins w:id="215" w:author="Kenneth C. Creager" w:date="2020-05-28T09:00:00Z">
        <w:r w:rsidR="0009136B">
          <w:rPr>
            <w:rFonts w:eastAsiaTheme="minorHAnsi"/>
            <w:sz w:val="24"/>
            <w:szCs w:val="24"/>
          </w:rPr>
          <w:t xml:space="preserve"> estimated from scatter of individual 1-minute tremor windows</w:t>
        </w:r>
      </w:ins>
      <w:r w:rsidRPr="00E13AD5">
        <w:rPr>
          <w:rFonts w:eastAsiaTheme="minorHAnsi"/>
          <w:sz w:val="24"/>
          <w:szCs w:val="24"/>
        </w:rPr>
        <w:t>.</w:t>
      </w:r>
    </w:p>
    <w:p w14:paraId="477B3BA4" w14:textId="2E2C3A30" w:rsidR="00E62E5A" w:rsidRDefault="00E62E5A" w:rsidP="00C81368">
      <w:pPr>
        <w:pStyle w:val="Heading-Main"/>
      </w:pPr>
      <w:r>
        <w:t>6 Conclusions</w:t>
      </w:r>
    </w:p>
    <w:p w14:paraId="71C121B2" w14:textId="75CA915D" w:rsidR="002C54A6" w:rsidRPr="002C54A6" w:rsidRDefault="002C54A6" w:rsidP="002C54A6">
      <w:pPr>
        <w:autoSpaceDE w:val="0"/>
        <w:autoSpaceDN w:val="0"/>
        <w:adjustRightInd w:val="0"/>
        <w:ind w:firstLine="720"/>
        <w:rPr>
          <w:rFonts w:eastAsiaTheme="minorHAnsi"/>
          <w:sz w:val="24"/>
          <w:szCs w:val="24"/>
        </w:rPr>
      </w:pPr>
      <w:r w:rsidRPr="002C54A6">
        <w:rPr>
          <w:rFonts w:eastAsiaTheme="minorHAnsi"/>
          <w:sz w:val="24"/>
          <w:szCs w:val="24"/>
        </w:rPr>
        <w:t>We developed a method to estimate the depth of the source of the tectonic tremor,</w:t>
      </w:r>
      <w:r>
        <w:rPr>
          <w:rFonts w:eastAsiaTheme="minorHAnsi"/>
          <w:sz w:val="24"/>
          <w:szCs w:val="24"/>
        </w:rPr>
        <w:t xml:space="preserve"> </w:t>
      </w:r>
      <w:r w:rsidRPr="002C54A6">
        <w:rPr>
          <w:rFonts w:eastAsiaTheme="minorHAnsi"/>
          <w:sz w:val="24"/>
          <w:szCs w:val="24"/>
        </w:rPr>
        <w:t>and the depth extent of the region from which the tremor originates, using stacked cross</w:t>
      </w:r>
      <w:r>
        <w:rPr>
          <w:rFonts w:eastAsiaTheme="minorHAnsi"/>
          <w:sz w:val="24"/>
          <w:szCs w:val="24"/>
        </w:rPr>
        <w:t xml:space="preserve"> </w:t>
      </w:r>
      <w:r w:rsidRPr="002C54A6">
        <w:rPr>
          <w:rFonts w:eastAsiaTheme="minorHAnsi"/>
          <w:sz w:val="24"/>
          <w:szCs w:val="24"/>
        </w:rPr>
        <w:t xml:space="preserve">correlation of horizontal and vertical components of seismic recordings from small aperture arrays in the </w:t>
      </w:r>
      <w:r w:rsidRPr="002C54A6">
        <w:rPr>
          <w:rFonts w:eastAsiaTheme="minorHAnsi"/>
          <w:sz w:val="24"/>
          <w:szCs w:val="24"/>
        </w:rPr>
        <w:lastRenderedPageBreak/>
        <w:t xml:space="preserve">Olympic Peninsula, Washington. We found that the source of the tremor is </w:t>
      </w:r>
      <w:ins w:id="216" w:author="Kenneth C. Creager" w:date="2020-05-28T09:38:00Z">
        <w:r w:rsidR="00ED48F0">
          <w:rPr>
            <w:rFonts w:eastAsiaTheme="minorHAnsi"/>
            <w:sz w:val="24"/>
            <w:szCs w:val="24"/>
          </w:rPr>
          <w:t>l</w:t>
        </w:r>
      </w:ins>
      <w:r w:rsidRPr="002C54A6">
        <w:rPr>
          <w:rFonts w:eastAsiaTheme="minorHAnsi"/>
          <w:sz w:val="24"/>
          <w:szCs w:val="24"/>
        </w:rPr>
        <w:t>ocated close to the plate boundary in a region about 4-6 kilometers thick. The source</w:t>
      </w:r>
      <w:r>
        <w:rPr>
          <w:rFonts w:eastAsiaTheme="minorHAnsi"/>
          <w:sz w:val="24"/>
          <w:szCs w:val="24"/>
        </w:rPr>
        <w:t xml:space="preserve"> </w:t>
      </w:r>
      <w:r w:rsidRPr="002C54A6">
        <w:rPr>
          <w:rFonts w:eastAsiaTheme="minorHAnsi"/>
          <w:sz w:val="24"/>
          <w:szCs w:val="24"/>
        </w:rPr>
        <w:t>of the tremor is thus</w:t>
      </w:r>
      <w:r w:rsidR="00E13AD5">
        <w:rPr>
          <w:rFonts w:eastAsiaTheme="minorHAnsi"/>
          <w:sz w:val="24"/>
          <w:szCs w:val="24"/>
        </w:rPr>
        <w:t xml:space="preserve"> </w:t>
      </w:r>
      <w:r w:rsidRPr="002C54A6">
        <w:rPr>
          <w:rFonts w:eastAsiaTheme="minorHAnsi"/>
          <w:sz w:val="24"/>
          <w:szCs w:val="24"/>
        </w:rPr>
        <w:t>distributed over a wider depth range than the low-frequency earthquakes. However, due to the uncertainty on the depth, it is di</w:t>
      </w:r>
      <w:r>
        <w:rPr>
          <w:rFonts w:eastAsiaTheme="minorHAnsi"/>
          <w:sz w:val="24"/>
          <w:szCs w:val="24"/>
        </w:rPr>
        <w:t>ffi</w:t>
      </w:r>
      <w:r w:rsidRPr="002C54A6">
        <w:rPr>
          <w:rFonts w:eastAsiaTheme="minorHAnsi"/>
          <w:sz w:val="24"/>
          <w:szCs w:val="24"/>
        </w:rPr>
        <w:t>cult to conclude whether</w:t>
      </w:r>
      <w:r>
        <w:rPr>
          <w:rFonts w:eastAsiaTheme="minorHAnsi"/>
          <w:sz w:val="24"/>
          <w:szCs w:val="24"/>
        </w:rPr>
        <w:t xml:space="preserve"> </w:t>
      </w:r>
      <w:r w:rsidRPr="002C54A6">
        <w:rPr>
          <w:rFonts w:eastAsiaTheme="minorHAnsi"/>
          <w:sz w:val="24"/>
          <w:szCs w:val="24"/>
        </w:rPr>
        <w:t>the source of the tremor is located in the subducting oceanic crust, in the lower continental crust just above the plate boundary, or in a layer distributed above and under the</w:t>
      </w:r>
      <w:r>
        <w:rPr>
          <w:rFonts w:eastAsiaTheme="minorHAnsi"/>
          <w:sz w:val="24"/>
          <w:szCs w:val="24"/>
        </w:rPr>
        <w:t xml:space="preserve"> </w:t>
      </w:r>
      <w:r w:rsidRPr="002C54A6">
        <w:rPr>
          <w:rFonts w:eastAsiaTheme="minorHAnsi"/>
          <w:sz w:val="24"/>
          <w:szCs w:val="24"/>
        </w:rPr>
        <w:t>plate boundary. The relative location of the source of the tremor compared to the low</w:t>
      </w:r>
      <w:r>
        <w:rPr>
          <w:rFonts w:eastAsiaTheme="minorHAnsi"/>
          <w:sz w:val="24"/>
          <w:szCs w:val="24"/>
        </w:rPr>
        <w:t>-</w:t>
      </w:r>
      <w:r w:rsidRPr="002C54A6">
        <w:rPr>
          <w:rFonts w:eastAsiaTheme="minorHAnsi"/>
          <w:sz w:val="24"/>
          <w:szCs w:val="24"/>
        </w:rPr>
        <w:t xml:space="preserve">velocity layer also observed near the plate </w:t>
      </w:r>
      <w:proofErr w:type="spellStart"/>
      <w:r w:rsidRPr="002C54A6">
        <w:rPr>
          <w:rFonts w:eastAsiaTheme="minorHAnsi"/>
          <w:sz w:val="24"/>
          <w:szCs w:val="24"/>
        </w:rPr>
        <w:t>plate</w:t>
      </w:r>
      <w:proofErr w:type="spellEnd"/>
      <w:r w:rsidRPr="002C54A6">
        <w:rPr>
          <w:rFonts w:eastAsiaTheme="minorHAnsi"/>
          <w:sz w:val="24"/>
          <w:szCs w:val="24"/>
        </w:rPr>
        <w:t xml:space="preserve"> boundary also remains uncertain.</w:t>
      </w:r>
    </w:p>
    <w:p w14:paraId="73F80CAB" w14:textId="4ABC8777" w:rsidR="00B120F3" w:rsidRDefault="1ACF9879" w:rsidP="00C81368">
      <w:pPr>
        <w:pStyle w:val="Heading-Main"/>
      </w:pPr>
      <w:r>
        <w:t>Acknowledgments</w:t>
      </w:r>
    </w:p>
    <w:p w14:paraId="02DC8206" w14:textId="21928130" w:rsidR="002C54A6" w:rsidRDefault="002C54A6" w:rsidP="002C54A6">
      <w:pPr>
        <w:autoSpaceDE w:val="0"/>
        <w:autoSpaceDN w:val="0"/>
        <w:adjustRightInd w:val="0"/>
        <w:rPr>
          <w:rFonts w:eastAsiaTheme="minorHAnsi"/>
          <w:sz w:val="24"/>
          <w:szCs w:val="24"/>
        </w:rPr>
      </w:pPr>
      <w:r w:rsidRPr="002C54A6">
        <w:rPr>
          <w:rFonts w:eastAsiaTheme="minorHAnsi"/>
          <w:sz w:val="24"/>
          <w:szCs w:val="24"/>
        </w:rPr>
        <w:t xml:space="preserve">The authors would like to thank </w:t>
      </w:r>
      <w:del w:id="217" w:author="Kenneth C. Creager" w:date="2020-05-28T09:44:00Z">
        <w:r w:rsidRPr="002C54A6" w:rsidDel="006B3D2E">
          <w:rPr>
            <w:rFonts w:eastAsiaTheme="minorHAnsi"/>
            <w:sz w:val="24"/>
            <w:szCs w:val="24"/>
          </w:rPr>
          <w:delText xml:space="preserve">Abhijit </w:delText>
        </w:r>
      </w:del>
      <w:ins w:id="218" w:author="Kenneth C. Creager" w:date="2020-05-28T09:44:00Z">
        <w:r w:rsidR="006B3D2E" w:rsidRPr="002C54A6">
          <w:rPr>
            <w:rFonts w:eastAsiaTheme="minorHAnsi"/>
            <w:sz w:val="24"/>
            <w:szCs w:val="24"/>
          </w:rPr>
          <w:t>A</w:t>
        </w:r>
        <w:r w:rsidR="006B3D2E">
          <w:rPr>
            <w:rFonts w:eastAsiaTheme="minorHAnsi"/>
            <w:sz w:val="24"/>
            <w:szCs w:val="24"/>
          </w:rPr>
          <w:t>.</w:t>
        </w:r>
        <w:r w:rsidR="006B3D2E" w:rsidRPr="002C54A6">
          <w:rPr>
            <w:rFonts w:eastAsiaTheme="minorHAnsi"/>
            <w:sz w:val="24"/>
            <w:szCs w:val="24"/>
          </w:rPr>
          <w:t xml:space="preserve"> </w:t>
        </w:r>
      </w:ins>
      <w:r w:rsidRPr="002C54A6">
        <w:rPr>
          <w:rFonts w:eastAsiaTheme="minorHAnsi"/>
          <w:sz w:val="24"/>
          <w:szCs w:val="24"/>
        </w:rPr>
        <w:t xml:space="preserve">Ghosh for sharing his </w:t>
      </w:r>
      <w:del w:id="219" w:author="Kenneth C. Creager" w:date="2020-05-28T09:47:00Z">
        <w:r w:rsidRPr="002C54A6" w:rsidDel="006B3D2E">
          <w:rPr>
            <w:rFonts w:eastAsiaTheme="minorHAnsi"/>
            <w:sz w:val="24"/>
            <w:szCs w:val="24"/>
          </w:rPr>
          <w:delText xml:space="preserve">catalog of </w:delText>
        </w:r>
      </w:del>
      <w:r w:rsidRPr="002C54A6">
        <w:rPr>
          <w:rFonts w:eastAsiaTheme="minorHAnsi"/>
          <w:sz w:val="24"/>
          <w:szCs w:val="24"/>
        </w:rPr>
        <w:t xml:space="preserve">tremor </w:t>
      </w:r>
      <w:ins w:id="220" w:author="Kenneth C. Creager" w:date="2020-05-28T09:47:00Z">
        <w:r w:rsidR="006B3D2E" w:rsidRPr="002C54A6">
          <w:rPr>
            <w:rFonts w:eastAsiaTheme="minorHAnsi"/>
            <w:sz w:val="24"/>
            <w:szCs w:val="24"/>
          </w:rPr>
          <w:t>catalog</w:t>
        </w:r>
      </w:ins>
      <w:del w:id="221" w:author="Kenneth C. Creager" w:date="2020-05-28T09:48:00Z">
        <w:r w:rsidRPr="002C54A6" w:rsidDel="006B3D2E">
          <w:rPr>
            <w:rFonts w:eastAsiaTheme="minorHAnsi"/>
            <w:sz w:val="24"/>
            <w:szCs w:val="24"/>
          </w:rPr>
          <w:delText>times</w:delText>
        </w:r>
        <w:r w:rsidDel="006B3D2E">
          <w:rPr>
            <w:rFonts w:eastAsiaTheme="minorHAnsi"/>
            <w:sz w:val="24"/>
            <w:szCs w:val="24"/>
          </w:rPr>
          <w:delText xml:space="preserve"> </w:delText>
        </w:r>
        <w:r w:rsidRPr="002C54A6" w:rsidDel="006B3D2E">
          <w:rPr>
            <w:rFonts w:eastAsiaTheme="minorHAnsi"/>
            <w:sz w:val="24"/>
            <w:szCs w:val="24"/>
          </w:rPr>
          <w:delText>and locations</w:delText>
        </w:r>
      </w:del>
      <w:r w:rsidRPr="002C54A6">
        <w:rPr>
          <w:rFonts w:eastAsiaTheme="minorHAnsi"/>
          <w:sz w:val="24"/>
          <w:szCs w:val="24"/>
        </w:rPr>
        <w:t xml:space="preserve">. </w:t>
      </w:r>
      <w:ins w:id="222" w:author="Kenneth C. Creager" w:date="2020-05-28T09:45:00Z">
        <w:r w:rsidR="006B3D2E">
          <w:rPr>
            <w:rFonts w:eastAsiaTheme="minorHAnsi"/>
            <w:sz w:val="24"/>
            <w:szCs w:val="24"/>
          </w:rPr>
          <w:t xml:space="preserve">This project was funded by </w:t>
        </w:r>
      </w:ins>
      <w:r w:rsidRPr="002C54A6">
        <w:rPr>
          <w:rFonts w:eastAsiaTheme="minorHAnsi"/>
          <w:sz w:val="24"/>
          <w:szCs w:val="24"/>
        </w:rPr>
        <w:t xml:space="preserve">NSF </w:t>
      </w:r>
      <w:ins w:id="223" w:author="Kenneth C. Creager" w:date="2020-05-28T09:45:00Z">
        <w:r w:rsidR="006B3D2E">
          <w:rPr>
            <w:rFonts w:eastAsiaTheme="minorHAnsi"/>
            <w:sz w:val="24"/>
            <w:szCs w:val="24"/>
          </w:rPr>
          <w:t xml:space="preserve">grant </w:t>
        </w:r>
        <w:r w:rsidR="006B3D2E" w:rsidRPr="006B3D2E">
          <w:rPr>
            <w:rFonts w:eastAsiaTheme="minorHAnsi"/>
            <w:sz w:val="24"/>
            <w:szCs w:val="24"/>
            <w:rPrChange w:id="224" w:author="Kenneth C. Creager" w:date="2020-05-28T09:45:00Z">
              <w:rPr>
                <w:rFonts w:ascii="Helvetica Neue" w:eastAsiaTheme="minorHAnsi" w:hAnsi="Helvetica Neue" w:cs="Helvetica Neue"/>
                <w:color w:val="000000"/>
                <w:sz w:val="24"/>
                <w:szCs w:val="24"/>
              </w:rPr>
            </w:rPrChange>
          </w:rPr>
          <w:t>EAR-1358512</w:t>
        </w:r>
      </w:ins>
      <w:del w:id="225" w:author="Kenneth C. Creager" w:date="2020-05-28T09:45:00Z">
        <w:r w:rsidRPr="002C54A6" w:rsidDel="006B3D2E">
          <w:rPr>
            <w:rFonts w:eastAsiaTheme="minorHAnsi"/>
            <w:sz w:val="24"/>
            <w:szCs w:val="24"/>
          </w:rPr>
          <w:delText>grant number</w:delText>
        </w:r>
      </w:del>
      <w:r w:rsidRPr="002C54A6">
        <w:rPr>
          <w:rFonts w:eastAsiaTheme="minorHAnsi"/>
          <w:sz w:val="24"/>
          <w:szCs w:val="24"/>
        </w:rPr>
        <w:t>. A.D. would like to thank the Integral Environmental Big Data Research Fund from the College of the Environment of University of Washington, which funded cloud computing resources to carry out the data analyses.</w:t>
      </w:r>
      <w:r w:rsidR="00E13AD5">
        <w:rPr>
          <w:rFonts w:eastAsiaTheme="minorHAnsi"/>
          <w:sz w:val="24"/>
          <w:szCs w:val="24"/>
        </w:rPr>
        <w:t xml:space="preserve"> The seismic recordings used for this analysis can be downloaded from the IRIS website.</w:t>
      </w:r>
    </w:p>
    <w:p w14:paraId="5A91F46B" w14:textId="1120D0B7" w:rsidR="008A6077" w:rsidRDefault="00B120F3" w:rsidP="00C81368">
      <w:pPr>
        <w:pStyle w:val="Heading-Main"/>
      </w:pPr>
      <w:r>
        <w:t>References</w:t>
      </w:r>
    </w:p>
    <w:p w14:paraId="36D0D74D" w14:textId="132D86F2"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Audet</w:t>
      </w:r>
      <w:proofErr w:type="spellEnd"/>
      <w:r w:rsidRPr="00CE55DD">
        <w:rPr>
          <w:rFonts w:eastAsiaTheme="minorHAnsi"/>
          <w:color w:val="000000"/>
          <w:sz w:val="24"/>
          <w:szCs w:val="24"/>
        </w:rPr>
        <w:t>, P., Bostock, M., Christensen, N., &amp; Peacock, S. (2009)</w:t>
      </w:r>
      <w:r>
        <w:rPr>
          <w:rFonts w:eastAsiaTheme="minorHAnsi"/>
          <w:color w:val="000000"/>
          <w:sz w:val="24"/>
          <w:szCs w:val="24"/>
        </w:rPr>
        <w:t>,</w:t>
      </w:r>
      <w:r w:rsidRPr="00CE55DD">
        <w:rPr>
          <w:rFonts w:eastAsiaTheme="minorHAnsi"/>
          <w:color w:val="000000"/>
          <w:sz w:val="24"/>
          <w:szCs w:val="24"/>
        </w:rPr>
        <w:t xml:space="preserve"> Seismic evidence for</w:t>
      </w:r>
      <w:r>
        <w:rPr>
          <w:rFonts w:eastAsiaTheme="minorHAnsi"/>
          <w:color w:val="000000"/>
          <w:sz w:val="24"/>
          <w:szCs w:val="24"/>
        </w:rPr>
        <w:t xml:space="preserve"> </w:t>
      </w:r>
      <w:proofErr w:type="spellStart"/>
      <w:r w:rsidRPr="00CE55DD">
        <w:rPr>
          <w:rFonts w:eastAsiaTheme="minorHAnsi"/>
          <w:color w:val="000000"/>
          <w:sz w:val="24"/>
          <w:szCs w:val="24"/>
        </w:rPr>
        <w:t>overpressured</w:t>
      </w:r>
      <w:proofErr w:type="spellEnd"/>
      <w:r w:rsidRPr="00CE55DD">
        <w:rPr>
          <w:rFonts w:eastAsiaTheme="minorHAnsi"/>
          <w:color w:val="000000"/>
          <w:sz w:val="24"/>
          <w:szCs w:val="24"/>
        </w:rPr>
        <w:t xml:space="preserve"> subducted oceanic crust and megathrust fault sealing. </w:t>
      </w:r>
      <w:r w:rsidRPr="00CE55DD">
        <w:rPr>
          <w:rFonts w:eastAsiaTheme="minorHAnsi"/>
          <w:i/>
          <w:color w:val="000000"/>
          <w:sz w:val="24"/>
          <w:szCs w:val="24"/>
        </w:rPr>
        <w:t>Nature, 457</w:t>
      </w:r>
      <w:r w:rsidRPr="00CE55DD">
        <w:rPr>
          <w:rFonts w:eastAsiaTheme="minorHAnsi"/>
          <w:color w:val="000000"/>
          <w:sz w:val="24"/>
          <w:szCs w:val="24"/>
        </w:rPr>
        <w:t>, 76-78.</w:t>
      </w:r>
    </w:p>
    <w:p w14:paraId="13D7AFF9" w14:textId="77777777" w:rsidR="00CE55DD" w:rsidRPr="00CE55DD" w:rsidRDefault="00CE55DD" w:rsidP="00CE55DD">
      <w:pPr>
        <w:autoSpaceDE w:val="0"/>
        <w:autoSpaceDN w:val="0"/>
        <w:adjustRightInd w:val="0"/>
        <w:rPr>
          <w:rFonts w:eastAsiaTheme="minorHAnsi"/>
          <w:color w:val="000000"/>
          <w:sz w:val="24"/>
          <w:szCs w:val="24"/>
        </w:rPr>
      </w:pPr>
    </w:p>
    <w:p w14:paraId="65715C50" w14:textId="5C2A566C"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Audet</w:t>
      </w:r>
      <w:proofErr w:type="spellEnd"/>
      <w:r w:rsidRPr="00CE55DD">
        <w:rPr>
          <w:rFonts w:eastAsiaTheme="minorHAnsi"/>
          <w:color w:val="000000"/>
          <w:sz w:val="24"/>
          <w:szCs w:val="24"/>
        </w:rPr>
        <w:t xml:space="preserve">, P., &amp; </w:t>
      </w:r>
      <w:proofErr w:type="spellStart"/>
      <w:r w:rsidRPr="00CE55DD">
        <w:rPr>
          <w:rFonts w:eastAsiaTheme="minorHAnsi"/>
          <w:color w:val="000000"/>
          <w:sz w:val="24"/>
          <w:szCs w:val="24"/>
        </w:rPr>
        <w:t>B</w:t>
      </w:r>
      <w:r>
        <w:rPr>
          <w:rFonts w:eastAsiaTheme="minorHAnsi"/>
          <w:color w:val="000000"/>
          <w:sz w:val="24"/>
          <w:szCs w:val="24"/>
        </w:rPr>
        <w:t>ü</w:t>
      </w:r>
      <w:r w:rsidRPr="00CE55DD">
        <w:rPr>
          <w:rFonts w:eastAsiaTheme="minorHAnsi"/>
          <w:color w:val="000000"/>
          <w:sz w:val="24"/>
          <w:szCs w:val="24"/>
        </w:rPr>
        <w:t>rgmann</w:t>
      </w:r>
      <w:proofErr w:type="spellEnd"/>
      <w:r w:rsidRPr="00CE55DD">
        <w:rPr>
          <w:rFonts w:eastAsiaTheme="minorHAnsi"/>
          <w:color w:val="000000"/>
          <w:sz w:val="24"/>
          <w:szCs w:val="24"/>
        </w:rPr>
        <w:t>, R. (2014)</w:t>
      </w:r>
      <w:r>
        <w:rPr>
          <w:rFonts w:eastAsiaTheme="minorHAnsi"/>
          <w:color w:val="000000"/>
          <w:sz w:val="24"/>
          <w:szCs w:val="24"/>
        </w:rPr>
        <w:t>,</w:t>
      </w:r>
      <w:r w:rsidRPr="00CE55DD">
        <w:rPr>
          <w:rFonts w:eastAsiaTheme="minorHAnsi"/>
          <w:color w:val="000000"/>
          <w:sz w:val="24"/>
          <w:szCs w:val="24"/>
        </w:rPr>
        <w:t xml:space="preserve"> Possible control of subduction zone slow earthquake periodicity by silica enrichment. </w:t>
      </w:r>
      <w:r w:rsidRPr="00CE55DD">
        <w:rPr>
          <w:rFonts w:eastAsiaTheme="minorHAnsi"/>
          <w:i/>
          <w:color w:val="000000"/>
          <w:sz w:val="24"/>
          <w:szCs w:val="24"/>
        </w:rPr>
        <w:t>Nature, 510</w:t>
      </w:r>
      <w:r w:rsidRPr="00CE55DD">
        <w:rPr>
          <w:rFonts w:eastAsiaTheme="minorHAnsi"/>
          <w:color w:val="000000"/>
          <w:sz w:val="24"/>
          <w:szCs w:val="24"/>
        </w:rPr>
        <w:t>, 389-393.</w:t>
      </w:r>
    </w:p>
    <w:p w14:paraId="233EAC08" w14:textId="77777777" w:rsidR="00CE55DD" w:rsidRDefault="00CE55DD" w:rsidP="00CE55DD">
      <w:pPr>
        <w:autoSpaceDE w:val="0"/>
        <w:autoSpaceDN w:val="0"/>
        <w:adjustRightInd w:val="0"/>
        <w:rPr>
          <w:rFonts w:eastAsiaTheme="minorHAnsi"/>
          <w:color w:val="000000"/>
          <w:sz w:val="24"/>
          <w:szCs w:val="24"/>
        </w:rPr>
      </w:pPr>
    </w:p>
    <w:p w14:paraId="12E1AD05" w14:textId="137312A4"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Bostock, M. (2013)</w:t>
      </w:r>
      <w:r>
        <w:rPr>
          <w:rFonts w:eastAsiaTheme="minorHAnsi"/>
          <w:color w:val="000000"/>
          <w:sz w:val="24"/>
          <w:szCs w:val="24"/>
        </w:rPr>
        <w:t>,</w:t>
      </w:r>
      <w:r w:rsidRPr="00CE55DD">
        <w:rPr>
          <w:rFonts w:eastAsiaTheme="minorHAnsi"/>
          <w:color w:val="000000"/>
          <w:sz w:val="24"/>
          <w:szCs w:val="24"/>
        </w:rPr>
        <w:t xml:space="preserve"> The Moho in subduction zones. </w:t>
      </w:r>
      <w:r w:rsidRPr="00CE55DD">
        <w:rPr>
          <w:rFonts w:eastAsiaTheme="minorHAnsi"/>
          <w:i/>
          <w:color w:val="000000"/>
          <w:sz w:val="24"/>
          <w:szCs w:val="24"/>
        </w:rPr>
        <w:t>Tectonophysics, 609</w:t>
      </w:r>
      <w:r w:rsidRPr="00CE55DD">
        <w:rPr>
          <w:rFonts w:eastAsiaTheme="minorHAnsi"/>
          <w:color w:val="000000"/>
          <w:sz w:val="24"/>
          <w:szCs w:val="24"/>
        </w:rPr>
        <w:t>, 547-557.</w:t>
      </w:r>
    </w:p>
    <w:p w14:paraId="35010778" w14:textId="77777777" w:rsidR="00CE55DD" w:rsidRDefault="00CE55DD" w:rsidP="00CE55DD">
      <w:pPr>
        <w:autoSpaceDE w:val="0"/>
        <w:autoSpaceDN w:val="0"/>
        <w:adjustRightInd w:val="0"/>
        <w:rPr>
          <w:rFonts w:eastAsiaTheme="minorHAnsi"/>
          <w:color w:val="000000"/>
          <w:sz w:val="24"/>
          <w:szCs w:val="24"/>
        </w:rPr>
      </w:pPr>
    </w:p>
    <w:p w14:paraId="7347AFDA" w14:textId="69F0AD4E"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Bostock, M., Royer, A., Hearn, E., &amp; Peacock, S. (2012)</w:t>
      </w:r>
      <w:r>
        <w:rPr>
          <w:rFonts w:eastAsiaTheme="minorHAnsi"/>
          <w:color w:val="000000"/>
          <w:sz w:val="24"/>
          <w:szCs w:val="24"/>
        </w:rPr>
        <w:t>,</w:t>
      </w:r>
      <w:r w:rsidRPr="00CE55DD">
        <w:rPr>
          <w:rFonts w:eastAsiaTheme="minorHAnsi"/>
          <w:color w:val="000000"/>
          <w:sz w:val="24"/>
          <w:szCs w:val="24"/>
        </w:rPr>
        <w:t xml:space="preserve"> Low frequency earthquakes</w:t>
      </w:r>
      <w:r>
        <w:rPr>
          <w:rFonts w:eastAsiaTheme="minorHAnsi"/>
          <w:color w:val="000000"/>
          <w:sz w:val="24"/>
          <w:szCs w:val="24"/>
        </w:rPr>
        <w:t xml:space="preserve"> </w:t>
      </w:r>
      <w:r w:rsidRPr="00CE55DD">
        <w:rPr>
          <w:rFonts w:eastAsiaTheme="minorHAnsi"/>
          <w:color w:val="000000"/>
          <w:sz w:val="24"/>
          <w:szCs w:val="24"/>
        </w:rPr>
        <w:t xml:space="preserve">below southern Vancouver Island. </w:t>
      </w:r>
      <w:r w:rsidRPr="00CE55DD">
        <w:rPr>
          <w:rFonts w:eastAsiaTheme="minorHAnsi"/>
          <w:i/>
          <w:color w:val="000000"/>
          <w:sz w:val="24"/>
          <w:szCs w:val="24"/>
        </w:rPr>
        <w:t>Geochemistry</w:t>
      </w:r>
      <w:r>
        <w:rPr>
          <w:rFonts w:eastAsiaTheme="minorHAnsi"/>
          <w:i/>
          <w:color w:val="000000"/>
          <w:sz w:val="24"/>
          <w:szCs w:val="24"/>
        </w:rPr>
        <w:t>,</w:t>
      </w:r>
      <w:r w:rsidRPr="00CE55DD">
        <w:rPr>
          <w:rFonts w:eastAsiaTheme="minorHAnsi"/>
          <w:i/>
          <w:color w:val="000000"/>
          <w:sz w:val="24"/>
          <w:szCs w:val="24"/>
        </w:rPr>
        <w:t xml:space="preserve"> Geophysics</w:t>
      </w:r>
      <w:r>
        <w:rPr>
          <w:rFonts w:eastAsiaTheme="minorHAnsi"/>
          <w:i/>
          <w:color w:val="000000"/>
          <w:sz w:val="24"/>
          <w:szCs w:val="24"/>
        </w:rPr>
        <w:t>,</w:t>
      </w:r>
      <w:r w:rsidRPr="00CE55DD">
        <w:rPr>
          <w:rFonts w:eastAsiaTheme="minorHAnsi"/>
          <w:i/>
          <w:color w:val="000000"/>
          <w:sz w:val="24"/>
          <w:szCs w:val="24"/>
        </w:rPr>
        <w:t xml:space="preserve"> Geosystems, 13</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Q11007.</w:t>
      </w:r>
    </w:p>
    <w:p w14:paraId="4ACBAF99" w14:textId="77777777" w:rsidR="00CE55DD" w:rsidRDefault="00CE55DD" w:rsidP="00CE55DD">
      <w:pPr>
        <w:autoSpaceDE w:val="0"/>
        <w:autoSpaceDN w:val="0"/>
        <w:adjustRightInd w:val="0"/>
        <w:rPr>
          <w:rFonts w:eastAsiaTheme="minorHAnsi"/>
          <w:color w:val="000000"/>
          <w:sz w:val="24"/>
          <w:szCs w:val="24"/>
        </w:rPr>
      </w:pPr>
    </w:p>
    <w:p w14:paraId="61595722" w14:textId="115A0C87"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Chestler</w:t>
      </w:r>
      <w:proofErr w:type="spellEnd"/>
      <w:r w:rsidRPr="00CE55DD">
        <w:rPr>
          <w:rFonts w:eastAsiaTheme="minorHAnsi"/>
          <w:color w:val="000000"/>
          <w:sz w:val="24"/>
          <w:szCs w:val="24"/>
        </w:rPr>
        <w:t>, S., &amp; Creager, K. (2017)</w:t>
      </w:r>
      <w:r>
        <w:rPr>
          <w:rFonts w:eastAsiaTheme="minorHAnsi"/>
          <w:color w:val="000000"/>
          <w:sz w:val="24"/>
          <w:szCs w:val="24"/>
        </w:rPr>
        <w:t>,</w:t>
      </w:r>
      <w:r w:rsidRPr="00CE55DD">
        <w:rPr>
          <w:rFonts w:eastAsiaTheme="minorHAnsi"/>
          <w:color w:val="000000"/>
          <w:sz w:val="24"/>
          <w:szCs w:val="24"/>
        </w:rPr>
        <w:t xml:space="preserve"> Evidence for a scale-limited low-</w:t>
      </w:r>
      <w:proofErr w:type="spellStart"/>
      <w:r w:rsidRPr="00CE55DD">
        <w:rPr>
          <w:rFonts w:eastAsiaTheme="minorHAnsi"/>
          <w:color w:val="000000"/>
          <w:sz w:val="24"/>
          <w:szCs w:val="24"/>
        </w:rPr>
        <w:t>frequecny</w:t>
      </w:r>
      <w:proofErr w:type="spellEnd"/>
      <w:r w:rsidRPr="00CE55DD">
        <w:rPr>
          <w:rFonts w:eastAsiaTheme="minorHAnsi"/>
          <w:color w:val="000000"/>
          <w:sz w:val="24"/>
          <w:szCs w:val="24"/>
        </w:rPr>
        <w:t xml:space="preserve"> earthquake source process. </w:t>
      </w:r>
      <w:r w:rsidRPr="00CE55DD">
        <w:rPr>
          <w:rFonts w:eastAsiaTheme="minorHAnsi"/>
          <w:i/>
          <w:color w:val="000000"/>
          <w:sz w:val="24"/>
          <w:szCs w:val="24"/>
        </w:rPr>
        <w:t>Journal of Geophysical Research. Solid Earth, 122</w:t>
      </w:r>
      <w:r w:rsidRPr="00CE55DD">
        <w:rPr>
          <w:rFonts w:eastAsiaTheme="minorHAnsi"/>
          <w:color w:val="000000"/>
          <w:sz w:val="24"/>
          <w:szCs w:val="24"/>
        </w:rPr>
        <w:t xml:space="preserve">, 3099-3114. </w:t>
      </w:r>
    </w:p>
    <w:p w14:paraId="475A0344" w14:textId="77777777" w:rsidR="00CE55DD" w:rsidRPr="00CE55DD" w:rsidRDefault="00CE55DD" w:rsidP="00CE55DD">
      <w:pPr>
        <w:autoSpaceDE w:val="0"/>
        <w:autoSpaceDN w:val="0"/>
        <w:adjustRightInd w:val="0"/>
        <w:rPr>
          <w:rFonts w:eastAsiaTheme="minorHAnsi"/>
          <w:color w:val="000000"/>
          <w:sz w:val="24"/>
          <w:szCs w:val="24"/>
        </w:rPr>
      </w:pPr>
    </w:p>
    <w:p w14:paraId="6B54FAE6" w14:textId="011CF1C1"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Fagereng</w:t>
      </w:r>
      <w:proofErr w:type="spellEnd"/>
      <w:r w:rsidRPr="00CE55DD">
        <w:rPr>
          <w:rFonts w:eastAsiaTheme="minorHAnsi"/>
          <w:color w:val="000000"/>
          <w:sz w:val="24"/>
          <w:szCs w:val="24"/>
        </w:rPr>
        <w:t>, A., &amp; Diener, J. (2011)</w:t>
      </w:r>
      <w:r>
        <w:rPr>
          <w:rFonts w:eastAsiaTheme="minorHAnsi"/>
          <w:color w:val="000000"/>
          <w:sz w:val="24"/>
          <w:szCs w:val="24"/>
        </w:rPr>
        <w:t>,</w:t>
      </w:r>
      <w:r w:rsidRPr="00CE55DD">
        <w:rPr>
          <w:rFonts w:eastAsiaTheme="minorHAnsi"/>
          <w:color w:val="000000"/>
          <w:sz w:val="24"/>
          <w:szCs w:val="24"/>
        </w:rPr>
        <w:t xml:space="preserve"> Nonvolcanic tremor and discontinuous slab dehydration. </w:t>
      </w:r>
      <w:r w:rsidRPr="00CE55DD">
        <w:rPr>
          <w:rFonts w:eastAsiaTheme="minorHAnsi"/>
          <w:i/>
          <w:color w:val="000000"/>
          <w:sz w:val="24"/>
          <w:szCs w:val="24"/>
        </w:rPr>
        <w:t>Geophysical Research Letters, 38</w:t>
      </w:r>
      <w:r w:rsidRPr="00CE55DD">
        <w:rPr>
          <w:rFonts w:eastAsiaTheme="minorHAnsi"/>
          <w:color w:val="000000"/>
          <w:sz w:val="24"/>
          <w:szCs w:val="24"/>
        </w:rPr>
        <w:t>, L15302.</w:t>
      </w:r>
    </w:p>
    <w:p w14:paraId="2A6604A4" w14:textId="77777777" w:rsidR="00CE55DD" w:rsidRDefault="00CE55DD" w:rsidP="00CE55DD">
      <w:pPr>
        <w:autoSpaceDE w:val="0"/>
        <w:autoSpaceDN w:val="0"/>
        <w:adjustRightInd w:val="0"/>
        <w:rPr>
          <w:rFonts w:eastAsiaTheme="minorHAnsi"/>
          <w:color w:val="000000"/>
          <w:sz w:val="24"/>
          <w:szCs w:val="24"/>
        </w:rPr>
      </w:pPr>
    </w:p>
    <w:p w14:paraId="0A4923AF" w14:textId="79179067"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Fagereng</w:t>
      </w:r>
      <w:proofErr w:type="spellEnd"/>
      <w:r w:rsidRPr="00CE55DD">
        <w:rPr>
          <w:rFonts w:eastAsiaTheme="minorHAnsi"/>
          <w:color w:val="000000"/>
          <w:sz w:val="24"/>
          <w:szCs w:val="24"/>
        </w:rPr>
        <w:t>, A., G.W.B., H., &amp; Diener, J. (2014)</w:t>
      </w:r>
      <w:r>
        <w:rPr>
          <w:rFonts w:eastAsiaTheme="minorHAnsi"/>
          <w:color w:val="000000"/>
          <w:sz w:val="24"/>
          <w:szCs w:val="24"/>
        </w:rPr>
        <w:t>,</w:t>
      </w:r>
      <w:r w:rsidRPr="00CE55DD">
        <w:rPr>
          <w:rFonts w:eastAsiaTheme="minorHAnsi"/>
          <w:color w:val="000000"/>
          <w:sz w:val="24"/>
          <w:szCs w:val="24"/>
        </w:rPr>
        <w:t xml:space="preserve"> </w:t>
      </w:r>
      <w:proofErr w:type="spellStart"/>
      <w:r w:rsidRPr="00CE55DD">
        <w:rPr>
          <w:rFonts w:eastAsiaTheme="minorHAnsi"/>
          <w:color w:val="000000"/>
          <w:sz w:val="24"/>
          <w:szCs w:val="24"/>
        </w:rPr>
        <w:t>Brittleviscous</w:t>
      </w:r>
      <w:proofErr w:type="spellEnd"/>
      <w:r w:rsidRPr="00CE55DD">
        <w:rPr>
          <w:rFonts w:eastAsiaTheme="minorHAnsi"/>
          <w:color w:val="000000"/>
          <w:sz w:val="24"/>
          <w:szCs w:val="24"/>
        </w:rPr>
        <w:t xml:space="preserve"> deformation, slow slip,</w:t>
      </w:r>
      <w:r>
        <w:rPr>
          <w:rFonts w:eastAsiaTheme="minorHAnsi"/>
          <w:color w:val="000000"/>
          <w:sz w:val="24"/>
          <w:szCs w:val="24"/>
        </w:rPr>
        <w:t xml:space="preserve"> </w:t>
      </w:r>
      <w:r w:rsidRPr="00CE55DD">
        <w:rPr>
          <w:rFonts w:eastAsiaTheme="minorHAnsi"/>
          <w:color w:val="000000"/>
          <w:sz w:val="24"/>
          <w:szCs w:val="24"/>
        </w:rPr>
        <w:t xml:space="preserve">and tremor. </w:t>
      </w:r>
      <w:r w:rsidRPr="00CE55DD">
        <w:rPr>
          <w:rFonts w:eastAsiaTheme="minorHAnsi"/>
          <w:i/>
          <w:color w:val="000000"/>
          <w:sz w:val="24"/>
          <w:szCs w:val="24"/>
        </w:rPr>
        <w:t>Geophysical Research Letters, 41</w:t>
      </w:r>
      <w:r w:rsidRPr="00CE55DD">
        <w:rPr>
          <w:rFonts w:eastAsiaTheme="minorHAnsi"/>
          <w:color w:val="000000"/>
          <w:sz w:val="24"/>
          <w:szCs w:val="24"/>
        </w:rPr>
        <w:t>(12), 4159-4167.</w:t>
      </w:r>
    </w:p>
    <w:p w14:paraId="4BF0E1C2" w14:textId="77777777" w:rsidR="00CE55DD" w:rsidRDefault="00CE55DD" w:rsidP="00CE55DD">
      <w:pPr>
        <w:autoSpaceDE w:val="0"/>
        <w:autoSpaceDN w:val="0"/>
        <w:adjustRightInd w:val="0"/>
        <w:rPr>
          <w:rFonts w:eastAsiaTheme="minorHAnsi"/>
          <w:color w:val="000000"/>
          <w:sz w:val="24"/>
          <w:szCs w:val="24"/>
        </w:rPr>
      </w:pPr>
    </w:p>
    <w:p w14:paraId="7517A17F" w14:textId="2DD963E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Ghosh, A., Vidale, J., &amp; Creager, K. (2012)</w:t>
      </w:r>
      <w:r>
        <w:rPr>
          <w:rFonts w:eastAsiaTheme="minorHAnsi"/>
          <w:color w:val="000000"/>
          <w:sz w:val="24"/>
          <w:szCs w:val="24"/>
        </w:rPr>
        <w:t>,</w:t>
      </w:r>
      <w:r w:rsidRPr="00CE55DD">
        <w:rPr>
          <w:rFonts w:eastAsiaTheme="minorHAnsi"/>
          <w:color w:val="000000"/>
          <w:sz w:val="24"/>
          <w:szCs w:val="24"/>
        </w:rPr>
        <w:t xml:space="preserve"> Tremor asperities in the transition zone</w:t>
      </w:r>
      <w:r>
        <w:rPr>
          <w:rFonts w:eastAsiaTheme="minorHAnsi"/>
          <w:color w:val="000000"/>
          <w:sz w:val="24"/>
          <w:szCs w:val="24"/>
        </w:rPr>
        <w:t xml:space="preserve"> </w:t>
      </w:r>
      <w:r w:rsidRPr="00CE55DD">
        <w:rPr>
          <w:rFonts w:eastAsiaTheme="minorHAnsi"/>
          <w:color w:val="000000"/>
          <w:sz w:val="24"/>
          <w:szCs w:val="24"/>
        </w:rPr>
        <w:t xml:space="preserve">control evolution of slow earthquakes. </w:t>
      </w:r>
      <w:r w:rsidRPr="00CE55DD">
        <w:rPr>
          <w:rFonts w:eastAsiaTheme="minorHAnsi"/>
          <w:i/>
          <w:color w:val="000000"/>
          <w:sz w:val="24"/>
          <w:szCs w:val="24"/>
        </w:rPr>
        <w:t>Journal of Geophysical Research, 117</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B10301.</w:t>
      </w:r>
    </w:p>
    <w:p w14:paraId="5D213EB9" w14:textId="77777777" w:rsidR="00CE55DD" w:rsidRDefault="00CE55DD" w:rsidP="00CE55DD">
      <w:pPr>
        <w:autoSpaceDE w:val="0"/>
        <w:autoSpaceDN w:val="0"/>
        <w:adjustRightInd w:val="0"/>
        <w:rPr>
          <w:rFonts w:eastAsiaTheme="minorHAnsi"/>
          <w:color w:val="000000"/>
          <w:sz w:val="24"/>
          <w:szCs w:val="24"/>
        </w:rPr>
      </w:pPr>
    </w:p>
    <w:p w14:paraId="336ED95C" w14:textId="28224A02"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Ghosh, A., Vidale, J., Sweet, J., Creager, K., Wech, A., &amp; Houston, H. (2010)</w:t>
      </w:r>
      <w:r>
        <w:rPr>
          <w:rFonts w:eastAsiaTheme="minorHAnsi"/>
          <w:color w:val="000000"/>
          <w:sz w:val="24"/>
          <w:szCs w:val="24"/>
        </w:rPr>
        <w:t xml:space="preserve">, </w:t>
      </w:r>
      <w:r w:rsidRPr="00CE55DD">
        <w:rPr>
          <w:rFonts w:eastAsiaTheme="minorHAnsi"/>
          <w:color w:val="000000"/>
          <w:sz w:val="24"/>
          <w:szCs w:val="24"/>
        </w:rPr>
        <w:t xml:space="preserve">Tremor bands sweep Cascadia. </w:t>
      </w:r>
      <w:r w:rsidRPr="00CE55DD">
        <w:rPr>
          <w:rFonts w:eastAsiaTheme="minorHAnsi"/>
          <w:i/>
          <w:color w:val="000000"/>
          <w:sz w:val="24"/>
          <w:szCs w:val="24"/>
        </w:rPr>
        <w:t>Geophysical Research Letters, 37</w:t>
      </w:r>
      <w:r w:rsidRPr="00CE55DD">
        <w:rPr>
          <w:rFonts w:eastAsiaTheme="minorHAnsi"/>
          <w:color w:val="000000"/>
          <w:sz w:val="24"/>
          <w:szCs w:val="24"/>
        </w:rPr>
        <w:t>, L08301.</w:t>
      </w:r>
    </w:p>
    <w:p w14:paraId="6C7A6127" w14:textId="77777777" w:rsidR="00CE55DD" w:rsidRDefault="00CE55DD" w:rsidP="00CE55DD">
      <w:pPr>
        <w:autoSpaceDE w:val="0"/>
        <w:autoSpaceDN w:val="0"/>
        <w:adjustRightInd w:val="0"/>
        <w:rPr>
          <w:rFonts w:eastAsiaTheme="minorHAnsi"/>
          <w:color w:val="000000"/>
          <w:sz w:val="24"/>
          <w:szCs w:val="24"/>
        </w:rPr>
      </w:pPr>
    </w:p>
    <w:p w14:paraId="36F9B785" w14:textId="45E840A2"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Ghosh, A., Vidale, J., Sweet, J., Creager, K., Wech, A., Houston, H., &amp; Brodsky,</w:t>
      </w:r>
      <w:r>
        <w:rPr>
          <w:rFonts w:eastAsiaTheme="minorHAnsi"/>
          <w:color w:val="000000"/>
          <w:sz w:val="24"/>
          <w:szCs w:val="24"/>
        </w:rPr>
        <w:t xml:space="preserve"> </w:t>
      </w:r>
      <w:r w:rsidRPr="00CE55DD">
        <w:rPr>
          <w:rFonts w:eastAsiaTheme="minorHAnsi"/>
          <w:color w:val="000000"/>
          <w:sz w:val="24"/>
          <w:szCs w:val="24"/>
        </w:rPr>
        <w:t>E. (2010)</w:t>
      </w:r>
      <w:r>
        <w:rPr>
          <w:rFonts w:eastAsiaTheme="minorHAnsi"/>
          <w:color w:val="000000"/>
          <w:sz w:val="24"/>
          <w:szCs w:val="24"/>
        </w:rPr>
        <w:t xml:space="preserve">, </w:t>
      </w:r>
      <w:r w:rsidRPr="00CE55DD">
        <w:rPr>
          <w:rFonts w:eastAsiaTheme="minorHAnsi"/>
          <w:color w:val="000000"/>
          <w:sz w:val="24"/>
          <w:szCs w:val="24"/>
        </w:rPr>
        <w:t xml:space="preserve">Rapid, continuous streaking of tremor in Cascadia. </w:t>
      </w:r>
      <w:r w:rsidRPr="00CE55DD">
        <w:rPr>
          <w:rFonts w:eastAsiaTheme="minorHAnsi"/>
          <w:i/>
          <w:color w:val="000000"/>
          <w:sz w:val="24"/>
          <w:szCs w:val="24"/>
        </w:rPr>
        <w:t>Geochemistry, Geophysics, Geosystems, 11</w:t>
      </w:r>
      <w:r w:rsidRPr="00CE55DD">
        <w:rPr>
          <w:rFonts w:eastAsiaTheme="minorHAnsi"/>
          <w:color w:val="000000"/>
          <w:sz w:val="24"/>
          <w:szCs w:val="24"/>
        </w:rPr>
        <w:t>, Q12010.</w:t>
      </w:r>
    </w:p>
    <w:p w14:paraId="79897D5B" w14:textId="77777777" w:rsidR="00CE55DD" w:rsidRDefault="00CE55DD" w:rsidP="00CE55DD">
      <w:pPr>
        <w:autoSpaceDE w:val="0"/>
        <w:autoSpaceDN w:val="0"/>
        <w:adjustRightInd w:val="0"/>
        <w:rPr>
          <w:rFonts w:eastAsiaTheme="minorHAnsi"/>
          <w:color w:val="000000"/>
          <w:sz w:val="24"/>
          <w:szCs w:val="24"/>
        </w:rPr>
      </w:pPr>
    </w:p>
    <w:p w14:paraId="7F61536A" w14:textId="766296F1"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Hyndman, R., McCrory, P., Wech, A., Kao, H., &amp; J., A. (2015)</w:t>
      </w:r>
      <w:r>
        <w:rPr>
          <w:rFonts w:eastAsiaTheme="minorHAnsi"/>
          <w:color w:val="000000"/>
          <w:sz w:val="24"/>
          <w:szCs w:val="24"/>
        </w:rPr>
        <w:t>,</w:t>
      </w:r>
      <w:r w:rsidRPr="00CE55DD">
        <w:rPr>
          <w:rFonts w:eastAsiaTheme="minorHAnsi"/>
          <w:color w:val="000000"/>
          <w:sz w:val="24"/>
          <w:szCs w:val="24"/>
        </w:rPr>
        <w:t xml:space="preserve"> Cascadia subducting plate </w:t>
      </w:r>
      <w:r>
        <w:rPr>
          <w:rFonts w:eastAsiaTheme="minorHAnsi"/>
          <w:color w:val="000000"/>
          <w:sz w:val="24"/>
          <w:szCs w:val="24"/>
        </w:rPr>
        <w:t>fl</w:t>
      </w:r>
      <w:r w:rsidRPr="00CE55DD">
        <w:rPr>
          <w:rFonts w:eastAsiaTheme="minorHAnsi"/>
          <w:color w:val="000000"/>
          <w:sz w:val="24"/>
          <w:szCs w:val="24"/>
        </w:rPr>
        <w:t xml:space="preserve">uids </w:t>
      </w:r>
      <w:proofErr w:type="spellStart"/>
      <w:r w:rsidRPr="00CE55DD">
        <w:rPr>
          <w:rFonts w:eastAsiaTheme="minorHAnsi"/>
          <w:color w:val="000000"/>
          <w:sz w:val="24"/>
          <w:szCs w:val="24"/>
        </w:rPr>
        <w:t>channelled</w:t>
      </w:r>
      <w:proofErr w:type="spellEnd"/>
      <w:r w:rsidRPr="00CE55DD">
        <w:rPr>
          <w:rFonts w:eastAsiaTheme="minorHAnsi"/>
          <w:color w:val="000000"/>
          <w:sz w:val="24"/>
          <w:szCs w:val="24"/>
        </w:rPr>
        <w:t xml:space="preserve"> to fore-arc mantle corner: ETS and silica deposition. </w:t>
      </w:r>
      <w:r w:rsidRPr="00CE55DD">
        <w:rPr>
          <w:rFonts w:eastAsiaTheme="minorHAnsi"/>
          <w:i/>
          <w:color w:val="000000"/>
          <w:sz w:val="24"/>
          <w:szCs w:val="24"/>
        </w:rPr>
        <w:t>Journal of Geophysical Research Solid Earth, 120</w:t>
      </w:r>
      <w:r w:rsidRPr="00CE55DD">
        <w:rPr>
          <w:rFonts w:eastAsiaTheme="minorHAnsi"/>
          <w:color w:val="000000"/>
          <w:sz w:val="24"/>
          <w:szCs w:val="24"/>
        </w:rPr>
        <w:t>, 4344-4358.</w:t>
      </w:r>
    </w:p>
    <w:p w14:paraId="685159FD" w14:textId="77777777" w:rsidR="00CE55DD" w:rsidRDefault="00CE55DD" w:rsidP="00CE55DD">
      <w:pPr>
        <w:autoSpaceDE w:val="0"/>
        <w:autoSpaceDN w:val="0"/>
        <w:adjustRightInd w:val="0"/>
        <w:rPr>
          <w:rFonts w:eastAsiaTheme="minorHAnsi"/>
          <w:color w:val="000000"/>
          <w:sz w:val="24"/>
          <w:szCs w:val="24"/>
        </w:rPr>
      </w:pPr>
    </w:p>
    <w:p w14:paraId="3107CC65" w14:textId="199388D7"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Ide, S., Shelly, D., &amp;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G. (2007)</w:t>
      </w:r>
      <w:r>
        <w:rPr>
          <w:rFonts w:eastAsiaTheme="minorHAnsi"/>
          <w:color w:val="000000"/>
          <w:sz w:val="24"/>
          <w:szCs w:val="24"/>
        </w:rPr>
        <w:t>,</w:t>
      </w:r>
      <w:r w:rsidRPr="00CE55DD">
        <w:rPr>
          <w:rFonts w:eastAsiaTheme="minorHAnsi"/>
          <w:color w:val="000000"/>
          <w:sz w:val="24"/>
          <w:szCs w:val="24"/>
        </w:rPr>
        <w:t xml:space="preserve"> Mechanism of deep low frequency eart</w:t>
      </w:r>
      <w:r>
        <w:rPr>
          <w:rFonts w:eastAsiaTheme="minorHAnsi"/>
          <w:color w:val="000000"/>
          <w:sz w:val="24"/>
          <w:szCs w:val="24"/>
        </w:rPr>
        <w:t>h</w:t>
      </w:r>
      <w:r w:rsidRPr="00CE55DD">
        <w:rPr>
          <w:rFonts w:eastAsiaTheme="minorHAnsi"/>
          <w:color w:val="000000"/>
          <w:sz w:val="24"/>
          <w:szCs w:val="24"/>
        </w:rPr>
        <w:t>quakes: Further evidence that deep non-volcanic tremor is generated by shear</w:t>
      </w:r>
      <w:r>
        <w:rPr>
          <w:rFonts w:eastAsiaTheme="minorHAnsi"/>
          <w:color w:val="000000"/>
          <w:sz w:val="24"/>
          <w:szCs w:val="24"/>
        </w:rPr>
        <w:t xml:space="preserve"> </w:t>
      </w:r>
      <w:r w:rsidRPr="00CE55DD">
        <w:rPr>
          <w:rFonts w:eastAsiaTheme="minorHAnsi"/>
          <w:color w:val="000000"/>
          <w:sz w:val="24"/>
          <w:szCs w:val="24"/>
        </w:rPr>
        <w:t xml:space="preserve">slip on the plate interface. </w:t>
      </w:r>
      <w:r w:rsidRPr="00CE55DD">
        <w:rPr>
          <w:rFonts w:eastAsiaTheme="minorHAnsi"/>
          <w:i/>
          <w:color w:val="000000"/>
          <w:sz w:val="24"/>
          <w:szCs w:val="24"/>
        </w:rPr>
        <w:t>Geophysical Research Letters, 34</w:t>
      </w:r>
      <w:r w:rsidRPr="00CE55DD">
        <w:rPr>
          <w:rFonts w:eastAsiaTheme="minorHAnsi"/>
          <w:color w:val="000000"/>
          <w:sz w:val="24"/>
          <w:szCs w:val="24"/>
        </w:rPr>
        <w:t>, L03308.</w:t>
      </w:r>
    </w:p>
    <w:p w14:paraId="25A83D44" w14:textId="77777777" w:rsidR="00CE55DD" w:rsidRDefault="00CE55DD" w:rsidP="00CE55DD">
      <w:pPr>
        <w:autoSpaceDE w:val="0"/>
        <w:autoSpaceDN w:val="0"/>
        <w:adjustRightInd w:val="0"/>
        <w:rPr>
          <w:rFonts w:eastAsiaTheme="minorHAnsi"/>
          <w:color w:val="000000"/>
          <w:sz w:val="24"/>
          <w:szCs w:val="24"/>
        </w:rPr>
      </w:pPr>
    </w:p>
    <w:p w14:paraId="1E79435D" w14:textId="13B27F5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Kao, H., Shan, S.-J., Dragert, H., &amp; Rogers, G. (2009)</w:t>
      </w:r>
      <w:r>
        <w:rPr>
          <w:rFonts w:eastAsiaTheme="minorHAnsi"/>
          <w:color w:val="000000"/>
          <w:sz w:val="24"/>
          <w:szCs w:val="24"/>
        </w:rPr>
        <w:t>,</w:t>
      </w:r>
      <w:r w:rsidRPr="00CE55DD">
        <w:rPr>
          <w:rFonts w:eastAsiaTheme="minorHAnsi"/>
          <w:color w:val="000000"/>
          <w:sz w:val="24"/>
          <w:szCs w:val="24"/>
        </w:rPr>
        <w:t xml:space="preserve"> Northern Cascadia episodic</w:t>
      </w:r>
      <w:r>
        <w:rPr>
          <w:rFonts w:eastAsiaTheme="minorHAnsi"/>
          <w:color w:val="000000"/>
          <w:sz w:val="24"/>
          <w:szCs w:val="24"/>
        </w:rPr>
        <w:t xml:space="preserve"> </w:t>
      </w:r>
      <w:r w:rsidRPr="00CE55DD">
        <w:rPr>
          <w:rFonts w:eastAsiaTheme="minorHAnsi"/>
          <w:color w:val="000000"/>
          <w:sz w:val="24"/>
          <w:szCs w:val="24"/>
        </w:rPr>
        <w:t xml:space="preserve">tremor and slip: A decade of tremor observations from 1997 to 2007. </w:t>
      </w:r>
      <w:r w:rsidRPr="00CE55DD">
        <w:rPr>
          <w:rFonts w:eastAsiaTheme="minorHAnsi"/>
          <w:i/>
          <w:color w:val="000000"/>
          <w:sz w:val="24"/>
          <w:szCs w:val="24"/>
        </w:rPr>
        <w:t>Journal of Geophysical Research, 114</w:t>
      </w:r>
      <w:r w:rsidRPr="00CE55DD">
        <w:rPr>
          <w:rFonts w:eastAsiaTheme="minorHAnsi"/>
          <w:color w:val="000000"/>
          <w:sz w:val="24"/>
          <w:szCs w:val="24"/>
        </w:rPr>
        <w:t>, B00A12.</w:t>
      </w:r>
    </w:p>
    <w:p w14:paraId="1BC6BB4D" w14:textId="77777777" w:rsidR="00CE55DD" w:rsidRDefault="00CE55DD" w:rsidP="00CE55DD">
      <w:pPr>
        <w:autoSpaceDE w:val="0"/>
        <w:autoSpaceDN w:val="0"/>
        <w:adjustRightInd w:val="0"/>
        <w:rPr>
          <w:rFonts w:eastAsiaTheme="minorHAnsi"/>
          <w:color w:val="000000"/>
          <w:sz w:val="24"/>
          <w:szCs w:val="24"/>
        </w:rPr>
      </w:pPr>
    </w:p>
    <w:p w14:paraId="47D3C00B" w14:textId="7EEEC1A3"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Kao, H., Shan, S.-J., Dragert, H., Rogers, G., Cassidy, J., Wang, K., Ramachandran, K. (2006)</w:t>
      </w:r>
      <w:r>
        <w:rPr>
          <w:rFonts w:eastAsiaTheme="minorHAnsi"/>
          <w:color w:val="000000"/>
          <w:sz w:val="24"/>
          <w:szCs w:val="24"/>
        </w:rPr>
        <w:t xml:space="preserve">, </w:t>
      </w:r>
      <w:proofErr w:type="spellStart"/>
      <w:r w:rsidRPr="00CE55DD">
        <w:rPr>
          <w:rFonts w:eastAsiaTheme="minorHAnsi"/>
          <w:color w:val="000000"/>
          <w:sz w:val="24"/>
          <w:szCs w:val="24"/>
        </w:rPr>
        <w:t>Spatialtemporal</w:t>
      </w:r>
      <w:proofErr w:type="spellEnd"/>
      <w:r w:rsidRPr="00CE55DD">
        <w:rPr>
          <w:rFonts w:eastAsiaTheme="minorHAnsi"/>
          <w:color w:val="000000"/>
          <w:sz w:val="24"/>
          <w:szCs w:val="24"/>
        </w:rPr>
        <w:t xml:space="preserve"> patterns of seismic tremors in northern</w:t>
      </w:r>
      <w:r>
        <w:rPr>
          <w:rFonts w:eastAsiaTheme="minorHAnsi"/>
          <w:color w:val="000000"/>
          <w:sz w:val="24"/>
          <w:szCs w:val="24"/>
        </w:rPr>
        <w:t xml:space="preserve"> </w:t>
      </w:r>
      <w:r w:rsidRPr="00CE55DD">
        <w:rPr>
          <w:rFonts w:eastAsiaTheme="minorHAnsi"/>
          <w:color w:val="000000"/>
          <w:sz w:val="24"/>
          <w:szCs w:val="24"/>
        </w:rPr>
        <w:t xml:space="preserve">Cascadia. </w:t>
      </w:r>
      <w:r w:rsidRPr="00CE55DD">
        <w:rPr>
          <w:rFonts w:eastAsiaTheme="minorHAnsi"/>
          <w:i/>
          <w:color w:val="000000"/>
          <w:sz w:val="24"/>
          <w:szCs w:val="24"/>
        </w:rPr>
        <w:t>Journal of Geophysical Research, 111</w:t>
      </w:r>
      <w:r w:rsidRPr="00CE55DD">
        <w:rPr>
          <w:rFonts w:eastAsiaTheme="minorHAnsi"/>
          <w:color w:val="000000"/>
          <w:sz w:val="24"/>
          <w:szCs w:val="24"/>
        </w:rPr>
        <w:t>, B03309.</w:t>
      </w:r>
    </w:p>
    <w:p w14:paraId="19C780EF" w14:textId="77777777" w:rsidR="00CE55DD" w:rsidRDefault="00CE55DD" w:rsidP="00CE55DD">
      <w:pPr>
        <w:autoSpaceDE w:val="0"/>
        <w:autoSpaceDN w:val="0"/>
        <w:adjustRightInd w:val="0"/>
        <w:rPr>
          <w:rFonts w:eastAsiaTheme="minorHAnsi"/>
          <w:color w:val="000000"/>
          <w:sz w:val="24"/>
          <w:szCs w:val="24"/>
        </w:rPr>
      </w:pPr>
    </w:p>
    <w:p w14:paraId="51EC9ED6" w14:textId="327A78B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La Rocca, M., Creager, K., </w:t>
      </w:r>
      <w:proofErr w:type="spellStart"/>
      <w:r w:rsidRPr="00CE55DD">
        <w:rPr>
          <w:rFonts w:eastAsiaTheme="minorHAnsi"/>
          <w:color w:val="000000"/>
          <w:sz w:val="24"/>
          <w:szCs w:val="24"/>
        </w:rPr>
        <w:t>Galluzzo</w:t>
      </w:r>
      <w:proofErr w:type="spellEnd"/>
      <w:r w:rsidRPr="00CE55DD">
        <w:rPr>
          <w:rFonts w:eastAsiaTheme="minorHAnsi"/>
          <w:color w:val="000000"/>
          <w:sz w:val="24"/>
          <w:szCs w:val="24"/>
        </w:rPr>
        <w:t>, D., Malone, S., Vidale, J., Sweet, J., &amp; Wech,</w:t>
      </w:r>
      <w:r>
        <w:rPr>
          <w:rFonts w:eastAsiaTheme="minorHAnsi"/>
          <w:color w:val="000000"/>
          <w:sz w:val="24"/>
          <w:szCs w:val="24"/>
        </w:rPr>
        <w:t xml:space="preserve"> </w:t>
      </w:r>
      <w:r w:rsidRPr="00CE55DD">
        <w:rPr>
          <w:rFonts w:eastAsiaTheme="minorHAnsi"/>
          <w:color w:val="000000"/>
          <w:sz w:val="24"/>
          <w:szCs w:val="24"/>
        </w:rPr>
        <w:t>A. (2009)</w:t>
      </w:r>
      <w:r>
        <w:rPr>
          <w:rFonts w:eastAsiaTheme="minorHAnsi"/>
          <w:color w:val="000000"/>
          <w:sz w:val="24"/>
          <w:szCs w:val="24"/>
        </w:rPr>
        <w:t>,</w:t>
      </w:r>
      <w:r w:rsidRPr="00CE55DD">
        <w:rPr>
          <w:rFonts w:eastAsiaTheme="minorHAnsi"/>
          <w:color w:val="000000"/>
          <w:sz w:val="24"/>
          <w:szCs w:val="24"/>
        </w:rPr>
        <w:t xml:space="preserve"> Cascadia tremor located near plate interface constrained by S minus</w:t>
      </w:r>
      <w:r>
        <w:rPr>
          <w:rFonts w:eastAsiaTheme="minorHAnsi"/>
          <w:color w:val="000000"/>
          <w:sz w:val="24"/>
          <w:szCs w:val="24"/>
        </w:rPr>
        <w:t xml:space="preserve"> </w:t>
      </w:r>
      <w:r w:rsidRPr="00CE55DD">
        <w:rPr>
          <w:rFonts w:eastAsiaTheme="minorHAnsi"/>
          <w:color w:val="000000"/>
          <w:sz w:val="24"/>
          <w:szCs w:val="24"/>
        </w:rPr>
        <w:t xml:space="preserve">P wave times. </w:t>
      </w:r>
      <w:r w:rsidRPr="00CE55DD">
        <w:rPr>
          <w:rFonts w:eastAsiaTheme="minorHAnsi"/>
          <w:i/>
          <w:color w:val="000000"/>
          <w:sz w:val="24"/>
          <w:szCs w:val="24"/>
        </w:rPr>
        <w:t>Science, 323</w:t>
      </w:r>
      <w:r w:rsidRPr="00CE55DD">
        <w:rPr>
          <w:rFonts w:eastAsiaTheme="minorHAnsi"/>
          <w:color w:val="000000"/>
          <w:sz w:val="24"/>
          <w:szCs w:val="24"/>
        </w:rPr>
        <w:t>, 620-623.</w:t>
      </w:r>
    </w:p>
    <w:p w14:paraId="5D8C4340" w14:textId="77777777" w:rsidR="00CE55DD" w:rsidRDefault="00CE55DD" w:rsidP="00CE55DD">
      <w:pPr>
        <w:autoSpaceDE w:val="0"/>
        <w:autoSpaceDN w:val="0"/>
        <w:adjustRightInd w:val="0"/>
        <w:rPr>
          <w:rFonts w:eastAsiaTheme="minorHAnsi"/>
          <w:color w:val="000000"/>
          <w:sz w:val="24"/>
          <w:szCs w:val="24"/>
        </w:rPr>
      </w:pPr>
    </w:p>
    <w:p w14:paraId="577B8F1D" w14:textId="6BCF12EE"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McCrory, P., Blair, J., Oppenheimer, D., &amp; Walter, S. (2006)</w:t>
      </w:r>
      <w:r>
        <w:rPr>
          <w:rFonts w:eastAsiaTheme="minorHAnsi"/>
          <w:color w:val="000000"/>
          <w:sz w:val="24"/>
          <w:szCs w:val="24"/>
        </w:rPr>
        <w:t>,</w:t>
      </w:r>
      <w:r w:rsidRPr="00CE55DD">
        <w:rPr>
          <w:rFonts w:eastAsiaTheme="minorHAnsi"/>
          <w:color w:val="000000"/>
          <w:sz w:val="24"/>
          <w:szCs w:val="24"/>
        </w:rPr>
        <w:t xml:space="preserve"> Depth to the Juan</w:t>
      </w:r>
      <w:r>
        <w:rPr>
          <w:rFonts w:eastAsiaTheme="minorHAnsi"/>
          <w:color w:val="000000"/>
          <w:sz w:val="24"/>
          <w:szCs w:val="24"/>
        </w:rPr>
        <w:t xml:space="preserve"> </w:t>
      </w:r>
      <w:r w:rsidRPr="00CE55DD">
        <w:rPr>
          <w:rFonts w:eastAsiaTheme="minorHAnsi"/>
          <w:color w:val="000000"/>
          <w:sz w:val="24"/>
          <w:szCs w:val="24"/>
        </w:rPr>
        <w:t xml:space="preserve">de Fuca slab beneath the Cascadia subduction margin - </w:t>
      </w:r>
      <w:r>
        <w:rPr>
          <w:rFonts w:eastAsiaTheme="minorHAnsi"/>
          <w:color w:val="000000"/>
          <w:sz w:val="24"/>
          <w:szCs w:val="24"/>
        </w:rPr>
        <w:t>A</w:t>
      </w:r>
      <w:r w:rsidRPr="00CE55DD">
        <w:rPr>
          <w:rFonts w:eastAsiaTheme="minorHAnsi"/>
          <w:color w:val="000000"/>
          <w:sz w:val="24"/>
          <w:szCs w:val="24"/>
        </w:rPr>
        <w:t xml:space="preserve"> 3-D model sorting</w:t>
      </w:r>
      <w:r>
        <w:rPr>
          <w:rFonts w:eastAsiaTheme="minorHAnsi"/>
          <w:color w:val="000000"/>
          <w:sz w:val="24"/>
          <w:szCs w:val="24"/>
        </w:rPr>
        <w:t xml:space="preserve"> </w:t>
      </w:r>
      <w:proofErr w:type="gramStart"/>
      <w:r w:rsidRPr="00CE55DD">
        <w:rPr>
          <w:rFonts w:eastAsiaTheme="minorHAnsi"/>
          <w:color w:val="000000"/>
          <w:sz w:val="24"/>
          <w:szCs w:val="24"/>
        </w:rPr>
        <w:t>earthquakes  (</w:t>
      </w:r>
      <w:proofErr w:type="gramEnd"/>
      <w:r w:rsidRPr="00CE55DD">
        <w:rPr>
          <w:rFonts w:eastAsiaTheme="minorHAnsi"/>
          <w:color w:val="000000"/>
          <w:sz w:val="24"/>
          <w:szCs w:val="24"/>
        </w:rPr>
        <w:t>Tech. Rep. No. Series 91). U.S. Geological Survey.</w:t>
      </w:r>
    </w:p>
    <w:p w14:paraId="2BAB7D72" w14:textId="77777777" w:rsidR="00CE55DD" w:rsidRDefault="00CE55DD" w:rsidP="00CE55DD">
      <w:pPr>
        <w:autoSpaceDE w:val="0"/>
        <w:autoSpaceDN w:val="0"/>
        <w:adjustRightInd w:val="0"/>
        <w:rPr>
          <w:rFonts w:eastAsiaTheme="minorHAnsi"/>
          <w:color w:val="000000"/>
          <w:sz w:val="24"/>
          <w:szCs w:val="24"/>
        </w:rPr>
      </w:pPr>
    </w:p>
    <w:p w14:paraId="508D17E3" w14:textId="004697B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Nakata, R., </w:t>
      </w:r>
      <w:proofErr w:type="spellStart"/>
      <w:r w:rsidRPr="00CE55DD">
        <w:rPr>
          <w:rFonts w:eastAsiaTheme="minorHAnsi"/>
          <w:color w:val="000000"/>
          <w:sz w:val="24"/>
          <w:szCs w:val="24"/>
        </w:rPr>
        <w:t>Suda</w:t>
      </w:r>
      <w:proofErr w:type="spellEnd"/>
      <w:r w:rsidRPr="00CE55DD">
        <w:rPr>
          <w:rFonts w:eastAsiaTheme="minorHAnsi"/>
          <w:color w:val="000000"/>
          <w:sz w:val="24"/>
          <w:szCs w:val="24"/>
        </w:rPr>
        <w:t xml:space="preserve">, N., &amp; </w:t>
      </w:r>
      <w:proofErr w:type="spellStart"/>
      <w:r w:rsidRPr="00CE55DD">
        <w:rPr>
          <w:rFonts w:eastAsiaTheme="minorHAnsi"/>
          <w:color w:val="000000"/>
          <w:sz w:val="24"/>
          <w:szCs w:val="24"/>
        </w:rPr>
        <w:t>Tsuruoka</w:t>
      </w:r>
      <w:proofErr w:type="spellEnd"/>
      <w:r w:rsidRPr="00CE55DD">
        <w:rPr>
          <w:rFonts w:eastAsiaTheme="minorHAnsi"/>
          <w:color w:val="000000"/>
          <w:sz w:val="24"/>
          <w:szCs w:val="24"/>
        </w:rPr>
        <w:t>, H. (2008)</w:t>
      </w:r>
      <w:r w:rsidR="007D6A2E">
        <w:rPr>
          <w:rFonts w:eastAsiaTheme="minorHAnsi"/>
          <w:color w:val="000000"/>
          <w:sz w:val="24"/>
          <w:szCs w:val="24"/>
        </w:rPr>
        <w:t>,</w:t>
      </w:r>
      <w:r w:rsidRPr="00CE55DD">
        <w:rPr>
          <w:rFonts w:eastAsiaTheme="minorHAnsi"/>
          <w:color w:val="000000"/>
          <w:sz w:val="24"/>
          <w:szCs w:val="24"/>
        </w:rPr>
        <w:t xml:space="preserve"> Non-volcanic tremor resulting from</w:t>
      </w:r>
      <w:r>
        <w:rPr>
          <w:rFonts w:eastAsiaTheme="minorHAnsi"/>
          <w:color w:val="000000"/>
          <w:sz w:val="24"/>
          <w:szCs w:val="24"/>
        </w:rPr>
        <w:t xml:space="preserve"> </w:t>
      </w:r>
      <w:r w:rsidRPr="00CE55DD">
        <w:rPr>
          <w:rFonts w:eastAsiaTheme="minorHAnsi"/>
          <w:color w:val="000000"/>
          <w:sz w:val="24"/>
          <w:szCs w:val="24"/>
        </w:rPr>
        <w:t>the combined e</w:t>
      </w:r>
      <w:r w:rsidR="007D6A2E">
        <w:rPr>
          <w:rFonts w:eastAsiaTheme="minorHAnsi"/>
          <w:color w:val="000000"/>
          <w:sz w:val="24"/>
          <w:szCs w:val="24"/>
        </w:rPr>
        <w:t>ff</w:t>
      </w:r>
      <w:r w:rsidRPr="00CE55DD">
        <w:rPr>
          <w:rFonts w:eastAsiaTheme="minorHAnsi"/>
          <w:color w:val="000000"/>
          <w:sz w:val="24"/>
          <w:szCs w:val="24"/>
        </w:rPr>
        <w:t xml:space="preserve">ect of Earth tides and slow slip events. </w:t>
      </w:r>
      <w:r w:rsidRPr="007D6A2E">
        <w:rPr>
          <w:rFonts w:eastAsiaTheme="minorHAnsi"/>
          <w:i/>
          <w:color w:val="000000"/>
          <w:sz w:val="24"/>
          <w:szCs w:val="24"/>
        </w:rPr>
        <w:t>Nature Geoscience, 1</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676-678.</w:t>
      </w:r>
    </w:p>
    <w:p w14:paraId="3B37655E" w14:textId="77777777" w:rsidR="00CE55DD" w:rsidRDefault="00CE55DD" w:rsidP="00CE55DD">
      <w:pPr>
        <w:autoSpaceDE w:val="0"/>
        <w:autoSpaceDN w:val="0"/>
        <w:adjustRightInd w:val="0"/>
        <w:rPr>
          <w:rFonts w:eastAsiaTheme="minorHAnsi"/>
          <w:color w:val="000000"/>
          <w:sz w:val="24"/>
          <w:szCs w:val="24"/>
        </w:rPr>
      </w:pPr>
    </w:p>
    <w:p w14:paraId="0D386946" w14:textId="61F1115C"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Nikulin</w:t>
      </w:r>
      <w:proofErr w:type="spellEnd"/>
      <w:r w:rsidRPr="00CE55DD">
        <w:rPr>
          <w:rFonts w:eastAsiaTheme="minorHAnsi"/>
          <w:color w:val="000000"/>
          <w:sz w:val="24"/>
          <w:szCs w:val="24"/>
        </w:rPr>
        <w:t>, A., Levin, V., &amp; Park, J. (2009)</w:t>
      </w:r>
      <w:r w:rsidR="007D6A2E">
        <w:rPr>
          <w:rFonts w:eastAsiaTheme="minorHAnsi"/>
          <w:color w:val="000000"/>
          <w:sz w:val="24"/>
          <w:szCs w:val="24"/>
        </w:rPr>
        <w:t>,</w:t>
      </w:r>
      <w:r w:rsidRPr="00CE55DD">
        <w:rPr>
          <w:rFonts w:eastAsiaTheme="minorHAnsi"/>
          <w:color w:val="000000"/>
          <w:sz w:val="24"/>
          <w:szCs w:val="24"/>
        </w:rPr>
        <w:t xml:space="preserve"> Receiver function study of the Cascadia</w:t>
      </w:r>
      <w:r>
        <w:rPr>
          <w:rFonts w:eastAsiaTheme="minorHAnsi"/>
          <w:color w:val="000000"/>
          <w:sz w:val="24"/>
          <w:szCs w:val="24"/>
        </w:rPr>
        <w:t xml:space="preserve"> </w:t>
      </w:r>
      <w:r w:rsidRPr="00CE55DD">
        <w:rPr>
          <w:rFonts w:eastAsiaTheme="minorHAnsi"/>
          <w:color w:val="000000"/>
          <w:sz w:val="24"/>
          <w:szCs w:val="24"/>
        </w:rPr>
        <w:t xml:space="preserve">megathrust: Evidence for localized serpentinization. </w:t>
      </w:r>
      <w:r w:rsidRPr="007D6A2E">
        <w:rPr>
          <w:rFonts w:eastAsiaTheme="minorHAnsi"/>
          <w:i/>
          <w:color w:val="000000"/>
          <w:sz w:val="24"/>
          <w:szCs w:val="24"/>
        </w:rPr>
        <w:t>Geochemistry, Geophysics, Geosystems, 10</w:t>
      </w:r>
      <w:r w:rsidRPr="00CE55DD">
        <w:rPr>
          <w:rFonts w:eastAsiaTheme="minorHAnsi"/>
          <w:color w:val="000000"/>
          <w:sz w:val="24"/>
          <w:szCs w:val="24"/>
        </w:rPr>
        <w:t>, Q07004.</w:t>
      </w:r>
    </w:p>
    <w:p w14:paraId="0D76D48D" w14:textId="77777777" w:rsidR="00CE55DD" w:rsidRDefault="00CE55DD" w:rsidP="00CE55DD">
      <w:pPr>
        <w:autoSpaceDE w:val="0"/>
        <w:autoSpaceDN w:val="0"/>
        <w:adjustRightInd w:val="0"/>
        <w:rPr>
          <w:rFonts w:eastAsiaTheme="minorHAnsi"/>
          <w:color w:val="000000"/>
          <w:sz w:val="24"/>
          <w:szCs w:val="24"/>
        </w:rPr>
      </w:pPr>
    </w:p>
    <w:p w14:paraId="436B8CDB" w14:textId="7C2A5494"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Obara</w:t>
      </w:r>
      <w:proofErr w:type="spellEnd"/>
      <w:r w:rsidRPr="00CE55DD">
        <w:rPr>
          <w:rFonts w:eastAsiaTheme="minorHAnsi"/>
          <w:color w:val="000000"/>
          <w:sz w:val="24"/>
          <w:szCs w:val="24"/>
        </w:rPr>
        <w:t>, K. (2002)</w:t>
      </w:r>
      <w:r w:rsidR="007D6A2E">
        <w:rPr>
          <w:rFonts w:eastAsiaTheme="minorHAnsi"/>
          <w:color w:val="000000"/>
          <w:sz w:val="24"/>
          <w:szCs w:val="24"/>
        </w:rPr>
        <w:t>,</w:t>
      </w:r>
      <w:r w:rsidRPr="00CE55DD">
        <w:rPr>
          <w:rFonts w:eastAsiaTheme="minorHAnsi"/>
          <w:color w:val="000000"/>
          <w:sz w:val="24"/>
          <w:szCs w:val="24"/>
        </w:rPr>
        <w:t xml:space="preserve"> Nonvolcanic deep tremor associated with subduction in southwest</w:t>
      </w:r>
      <w:r>
        <w:rPr>
          <w:rFonts w:eastAsiaTheme="minorHAnsi"/>
          <w:color w:val="000000"/>
          <w:sz w:val="24"/>
          <w:szCs w:val="24"/>
        </w:rPr>
        <w:t xml:space="preserve"> </w:t>
      </w:r>
      <w:r w:rsidRPr="00CE55DD">
        <w:rPr>
          <w:rFonts w:eastAsiaTheme="minorHAnsi"/>
          <w:color w:val="000000"/>
          <w:sz w:val="24"/>
          <w:szCs w:val="24"/>
        </w:rPr>
        <w:t xml:space="preserve">Japan. </w:t>
      </w:r>
      <w:r w:rsidRPr="007D6A2E">
        <w:rPr>
          <w:rFonts w:eastAsiaTheme="minorHAnsi"/>
          <w:i/>
          <w:color w:val="000000"/>
          <w:sz w:val="24"/>
          <w:szCs w:val="24"/>
        </w:rPr>
        <w:t>Science, 296</w:t>
      </w:r>
      <w:r w:rsidRPr="00CE55DD">
        <w:rPr>
          <w:rFonts w:eastAsiaTheme="minorHAnsi"/>
          <w:color w:val="000000"/>
          <w:sz w:val="24"/>
          <w:szCs w:val="24"/>
        </w:rPr>
        <w:t>(5573), 1679-1681.</w:t>
      </w:r>
    </w:p>
    <w:p w14:paraId="64CDFA73" w14:textId="77777777" w:rsidR="00CE55DD" w:rsidRDefault="00CE55DD" w:rsidP="00CE55DD">
      <w:pPr>
        <w:autoSpaceDE w:val="0"/>
        <w:autoSpaceDN w:val="0"/>
        <w:adjustRightInd w:val="0"/>
        <w:rPr>
          <w:rFonts w:eastAsiaTheme="minorHAnsi"/>
          <w:color w:val="000000"/>
          <w:sz w:val="24"/>
          <w:szCs w:val="24"/>
        </w:rPr>
      </w:pPr>
    </w:p>
    <w:p w14:paraId="0E5D6926" w14:textId="53051730"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Rogers, G., &amp; Dragert, H. (2003)</w:t>
      </w:r>
      <w:r w:rsidR="007D6A2E">
        <w:rPr>
          <w:rFonts w:eastAsiaTheme="minorHAnsi"/>
          <w:color w:val="000000"/>
          <w:sz w:val="24"/>
          <w:szCs w:val="24"/>
        </w:rPr>
        <w:t>,</w:t>
      </w:r>
      <w:r w:rsidRPr="00CE55DD">
        <w:rPr>
          <w:rFonts w:eastAsiaTheme="minorHAnsi"/>
          <w:color w:val="000000"/>
          <w:sz w:val="24"/>
          <w:szCs w:val="24"/>
        </w:rPr>
        <w:t xml:space="preserve"> Tremor and slip on the Cascadia subduction zone:</w:t>
      </w:r>
      <w:r>
        <w:rPr>
          <w:rFonts w:eastAsiaTheme="minorHAnsi"/>
          <w:color w:val="000000"/>
          <w:sz w:val="24"/>
          <w:szCs w:val="24"/>
        </w:rPr>
        <w:t xml:space="preserve"> </w:t>
      </w:r>
      <w:r w:rsidRPr="00CE55DD">
        <w:rPr>
          <w:rFonts w:eastAsiaTheme="minorHAnsi"/>
          <w:color w:val="000000"/>
          <w:sz w:val="24"/>
          <w:szCs w:val="24"/>
        </w:rPr>
        <w:t xml:space="preserve">The chatter of silent slip. </w:t>
      </w:r>
      <w:r w:rsidRPr="007D6A2E">
        <w:rPr>
          <w:rFonts w:eastAsiaTheme="minorHAnsi"/>
          <w:i/>
          <w:color w:val="000000"/>
          <w:sz w:val="24"/>
          <w:szCs w:val="24"/>
        </w:rPr>
        <w:t>Science, 300</w:t>
      </w:r>
      <w:r w:rsidRPr="007D6A2E">
        <w:rPr>
          <w:rFonts w:eastAsiaTheme="minorHAnsi"/>
          <w:color w:val="000000"/>
          <w:sz w:val="24"/>
          <w:szCs w:val="24"/>
        </w:rPr>
        <w:t>(5627), 1942-1943.</w:t>
      </w:r>
    </w:p>
    <w:p w14:paraId="2B103A94" w14:textId="77777777" w:rsidR="00CE55DD" w:rsidRPr="007D6A2E" w:rsidRDefault="00CE55DD" w:rsidP="00CE55DD">
      <w:pPr>
        <w:autoSpaceDE w:val="0"/>
        <w:autoSpaceDN w:val="0"/>
        <w:adjustRightInd w:val="0"/>
        <w:rPr>
          <w:rFonts w:eastAsiaTheme="minorHAnsi"/>
          <w:color w:val="000000"/>
          <w:sz w:val="24"/>
          <w:szCs w:val="24"/>
        </w:rPr>
      </w:pPr>
    </w:p>
    <w:p w14:paraId="420DCD67" w14:textId="766C2694"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Rousseeuw</w:t>
      </w:r>
      <w:proofErr w:type="spellEnd"/>
      <w:r w:rsidRPr="00CE55DD">
        <w:rPr>
          <w:rFonts w:eastAsiaTheme="minorHAnsi"/>
          <w:color w:val="000000"/>
          <w:sz w:val="24"/>
          <w:szCs w:val="24"/>
        </w:rPr>
        <w:t xml:space="preserve">, P., &amp; </w:t>
      </w:r>
      <w:proofErr w:type="spellStart"/>
      <w:r w:rsidRPr="00CE55DD">
        <w:rPr>
          <w:rFonts w:eastAsiaTheme="minorHAnsi"/>
          <w:color w:val="000000"/>
          <w:sz w:val="24"/>
          <w:szCs w:val="24"/>
        </w:rPr>
        <w:t>Croux</w:t>
      </w:r>
      <w:proofErr w:type="spellEnd"/>
      <w:r w:rsidRPr="00CE55DD">
        <w:rPr>
          <w:rFonts w:eastAsiaTheme="minorHAnsi"/>
          <w:color w:val="000000"/>
          <w:sz w:val="24"/>
          <w:szCs w:val="24"/>
        </w:rPr>
        <w:t>, C. (1993)</w:t>
      </w:r>
      <w:r w:rsidR="007D6A2E">
        <w:rPr>
          <w:rFonts w:eastAsiaTheme="minorHAnsi"/>
          <w:color w:val="000000"/>
          <w:sz w:val="24"/>
          <w:szCs w:val="24"/>
        </w:rPr>
        <w:t>,</w:t>
      </w:r>
      <w:r w:rsidRPr="00CE55DD">
        <w:rPr>
          <w:rFonts w:eastAsiaTheme="minorHAnsi"/>
          <w:color w:val="000000"/>
          <w:sz w:val="24"/>
          <w:szCs w:val="24"/>
        </w:rPr>
        <w:t xml:space="preserve"> Alternatives to the median absolute deviation.</w:t>
      </w:r>
      <w:r>
        <w:rPr>
          <w:rFonts w:eastAsiaTheme="minorHAnsi"/>
          <w:color w:val="000000"/>
          <w:sz w:val="24"/>
          <w:szCs w:val="24"/>
        </w:rPr>
        <w:t xml:space="preserve"> </w:t>
      </w:r>
      <w:r w:rsidRPr="007D6A2E">
        <w:rPr>
          <w:rFonts w:eastAsiaTheme="minorHAnsi"/>
          <w:i/>
          <w:color w:val="000000"/>
          <w:sz w:val="24"/>
          <w:szCs w:val="24"/>
        </w:rPr>
        <w:t>Journal of the American Statistical Association, 88</w:t>
      </w:r>
      <w:r w:rsidRPr="00CE55DD">
        <w:rPr>
          <w:rFonts w:eastAsiaTheme="minorHAnsi"/>
          <w:color w:val="000000"/>
          <w:sz w:val="24"/>
          <w:szCs w:val="24"/>
        </w:rPr>
        <w:t>(424), 1273-1283.</w:t>
      </w:r>
    </w:p>
    <w:p w14:paraId="34F73C0C" w14:textId="77777777" w:rsidR="00CE55DD" w:rsidRDefault="00CE55DD" w:rsidP="00CE55DD">
      <w:pPr>
        <w:autoSpaceDE w:val="0"/>
        <w:autoSpaceDN w:val="0"/>
        <w:adjustRightInd w:val="0"/>
        <w:rPr>
          <w:rFonts w:eastAsiaTheme="minorHAnsi"/>
          <w:color w:val="000000"/>
          <w:sz w:val="24"/>
          <w:szCs w:val="24"/>
        </w:rPr>
      </w:pPr>
    </w:p>
    <w:p w14:paraId="52DF0AC7" w14:textId="58679ED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Rowe, C., &amp; Moore, F., J. </w:t>
      </w:r>
      <w:proofErr w:type="spellStart"/>
      <w:r w:rsidRPr="00CE55DD">
        <w:rPr>
          <w:rFonts w:eastAsiaTheme="minorHAnsi"/>
          <w:color w:val="000000"/>
          <w:sz w:val="24"/>
          <w:szCs w:val="24"/>
        </w:rPr>
        <w:t>Remitti</w:t>
      </w:r>
      <w:proofErr w:type="spellEnd"/>
      <w:r w:rsidRPr="00CE55DD">
        <w:rPr>
          <w:rFonts w:eastAsiaTheme="minorHAnsi"/>
          <w:color w:val="000000"/>
          <w:sz w:val="24"/>
          <w:szCs w:val="24"/>
        </w:rPr>
        <w:t>. (2013)</w:t>
      </w:r>
      <w:r w:rsidR="007D6A2E">
        <w:rPr>
          <w:rFonts w:eastAsiaTheme="minorHAnsi"/>
          <w:color w:val="000000"/>
          <w:sz w:val="24"/>
          <w:szCs w:val="24"/>
        </w:rPr>
        <w:t>,</w:t>
      </w:r>
      <w:r w:rsidRPr="00CE55DD">
        <w:rPr>
          <w:rFonts w:eastAsiaTheme="minorHAnsi"/>
          <w:color w:val="000000"/>
          <w:sz w:val="24"/>
          <w:szCs w:val="24"/>
        </w:rPr>
        <w:t xml:space="preserve"> The thickness of subduction plate</w:t>
      </w:r>
      <w:r>
        <w:rPr>
          <w:rFonts w:eastAsiaTheme="minorHAnsi"/>
          <w:color w:val="000000"/>
          <w:sz w:val="24"/>
          <w:szCs w:val="24"/>
        </w:rPr>
        <w:t xml:space="preserve"> </w:t>
      </w:r>
      <w:r w:rsidRPr="00CE55DD">
        <w:rPr>
          <w:rFonts w:eastAsiaTheme="minorHAnsi"/>
          <w:color w:val="000000"/>
          <w:sz w:val="24"/>
          <w:szCs w:val="24"/>
        </w:rPr>
        <w:t>boundary faults from the sea</w:t>
      </w:r>
      <w:r>
        <w:rPr>
          <w:rFonts w:eastAsiaTheme="minorHAnsi"/>
          <w:color w:val="000000"/>
          <w:sz w:val="24"/>
          <w:szCs w:val="24"/>
        </w:rPr>
        <w:t xml:space="preserve"> </w:t>
      </w:r>
      <w:r w:rsidR="007D6A2E">
        <w:rPr>
          <w:rFonts w:eastAsiaTheme="minorHAnsi"/>
          <w:color w:val="000000"/>
          <w:sz w:val="24"/>
          <w:szCs w:val="24"/>
        </w:rPr>
        <w:t>fl</w:t>
      </w:r>
      <w:r w:rsidRPr="00CE55DD">
        <w:rPr>
          <w:rFonts w:eastAsiaTheme="minorHAnsi"/>
          <w:color w:val="000000"/>
          <w:sz w:val="24"/>
          <w:szCs w:val="24"/>
        </w:rPr>
        <w:t xml:space="preserve">oor into the </w:t>
      </w:r>
      <w:proofErr w:type="spellStart"/>
      <w:r w:rsidRPr="00CE55DD">
        <w:rPr>
          <w:rFonts w:eastAsiaTheme="minorHAnsi"/>
          <w:color w:val="000000"/>
          <w:sz w:val="24"/>
          <w:szCs w:val="24"/>
        </w:rPr>
        <w:t>seismogenic</w:t>
      </w:r>
      <w:proofErr w:type="spellEnd"/>
      <w:r w:rsidRPr="00CE55DD">
        <w:rPr>
          <w:rFonts w:eastAsiaTheme="minorHAnsi"/>
          <w:color w:val="000000"/>
          <w:sz w:val="24"/>
          <w:szCs w:val="24"/>
        </w:rPr>
        <w:t xml:space="preserve"> zone. </w:t>
      </w:r>
      <w:r w:rsidRPr="007D6A2E">
        <w:rPr>
          <w:rFonts w:eastAsiaTheme="minorHAnsi"/>
          <w:i/>
          <w:color w:val="000000"/>
          <w:sz w:val="24"/>
          <w:szCs w:val="24"/>
        </w:rPr>
        <w:t>Geology, 41</w:t>
      </w:r>
      <w:r w:rsidRPr="00CE55DD">
        <w:rPr>
          <w:rFonts w:eastAsiaTheme="minorHAnsi"/>
          <w:color w:val="000000"/>
          <w:sz w:val="24"/>
          <w:szCs w:val="24"/>
        </w:rPr>
        <w:t>(9),</w:t>
      </w:r>
      <w:r>
        <w:rPr>
          <w:rFonts w:eastAsiaTheme="minorHAnsi"/>
          <w:color w:val="000000"/>
          <w:sz w:val="24"/>
          <w:szCs w:val="24"/>
        </w:rPr>
        <w:t xml:space="preserve"> </w:t>
      </w:r>
      <w:r w:rsidRPr="00CE55DD">
        <w:rPr>
          <w:rFonts w:eastAsiaTheme="minorHAnsi"/>
          <w:color w:val="000000"/>
          <w:sz w:val="24"/>
          <w:szCs w:val="24"/>
        </w:rPr>
        <w:t>991-994.</w:t>
      </w:r>
    </w:p>
    <w:p w14:paraId="6EFB07A4" w14:textId="77777777" w:rsidR="00CE55DD" w:rsidRDefault="00CE55DD" w:rsidP="00CE55DD">
      <w:pPr>
        <w:autoSpaceDE w:val="0"/>
        <w:autoSpaceDN w:val="0"/>
        <w:adjustRightInd w:val="0"/>
        <w:rPr>
          <w:rFonts w:eastAsiaTheme="minorHAnsi"/>
          <w:color w:val="000000"/>
          <w:sz w:val="24"/>
          <w:szCs w:val="24"/>
        </w:rPr>
      </w:pPr>
    </w:p>
    <w:p w14:paraId="3B237C08" w14:textId="4A623FE1"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Royer, A., &amp; Rostock, M. (2014)</w:t>
      </w:r>
      <w:r w:rsidR="007D6A2E">
        <w:rPr>
          <w:rFonts w:eastAsiaTheme="minorHAnsi"/>
          <w:color w:val="000000"/>
          <w:sz w:val="24"/>
          <w:szCs w:val="24"/>
        </w:rPr>
        <w:t xml:space="preserve">, </w:t>
      </w:r>
      <w:r w:rsidRPr="00CE55DD">
        <w:rPr>
          <w:rFonts w:eastAsiaTheme="minorHAnsi"/>
          <w:color w:val="000000"/>
          <w:sz w:val="24"/>
          <w:szCs w:val="24"/>
        </w:rPr>
        <w:t xml:space="preserve">A comparative study of low frequency earthquake templates in northern Cascadia. </w:t>
      </w:r>
      <w:r w:rsidRPr="007D6A2E">
        <w:rPr>
          <w:rFonts w:eastAsiaTheme="minorHAnsi"/>
          <w:i/>
          <w:color w:val="000000"/>
          <w:sz w:val="24"/>
          <w:szCs w:val="24"/>
        </w:rPr>
        <w:t>Earth and Planetary Science Letters, 402</w:t>
      </w:r>
      <w:r w:rsidRPr="00CE55DD">
        <w:rPr>
          <w:rFonts w:eastAsiaTheme="minorHAnsi"/>
          <w:color w:val="000000"/>
          <w:sz w:val="24"/>
          <w:szCs w:val="24"/>
        </w:rPr>
        <w:t>, 247-256.</w:t>
      </w:r>
    </w:p>
    <w:p w14:paraId="0A1C4655" w14:textId="77777777" w:rsidR="00CE55DD" w:rsidRDefault="00CE55DD" w:rsidP="00CE55DD">
      <w:pPr>
        <w:autoSpaceDE w:val="0"/>
        <w:autoSpaceDN w:val="0"/>
        <w:adjustRightInd w:val="0"/>
        <w:rPr>
          <w:rFonts w:eastAsiaTheme="minorHAnsi"/>
          <w:color w:val="000000"/>
          <w:sz w:val="24"/>
          <w:szCs w:val="24"/>
        </w:rPr>
      </w:pPr>
    </w:p>
    <w:p w14:paraId="3FCFC2CD" w14:textId="07A37D37" w:rsid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lastRenderedPageBreak/>
        <w:t>Rubin, A., &amp; Armbruster, J. (2013)</w:t>
      </w:r>
      <w:r w:rsidR="007D6A2E">
        <w:rPr>
          <w:rFonts w:eastAsiaTheme="minorHAnsi"/>
          <w:color w:val="000000"/>
          <w:sz w:val="24"/>
          <w:szCs w:val="24"/>
        </w:rPr>
        <w:t>,</w:t>
      </w:r>
      <w:r w:rsidRPr="00CE55DD">
        <w:rPr>
          <w:rFonts w:eastAsiaTheme="minorHAnsi"/>
          <w:color w:val="000000"/>
          <w:sz w:val="24"/>
          <w:szCs w:val="24"/>
        </w:rPr>
        <w:t xml:space="preserve"> Imaging slow slip fronts in Cascadia with high</w:t>
      </w:r>
      <w:r>
        <w:rPr>
          <w:rFonts w:eastAsiaTheme="minorHAnsi"/>
          <w:color w:val="000000"/>
          <w:sz w:val="24"/>
          <w:szCs w:val="24"/>
        </w:rPr>
        <w:t xml:space="preserve"> </w:t>
      </w:r>
      <w:r w:rsidRPr="00CE55DD">
        <w:rPr>
          <w:rFonts w:eastAsiaTheme="minorHAnsi"/>
          <w:color w:val="000000"/>
          <w:sz w:val="24"/>
          <w:szCs w:val="24"/>
        </w:rPr>
        <w:t xml:space="preserve">precision cross-station tremor locations. </w:t>
      </w:r>
      <w:r w:rsidRPr="007D6A2E">
        <w:rPr>
          <w:rFonts w:eastAsiaTheme="minorHAnsi"/>
          <w:i/>
          <w:color w:val="000000"/>
          <w:sz w:val="24"/>
          <w:szCs w:val="24"/>
        </w:rPr>
        <w:t>Geochemistry</w:t>
      </w:r>
      <w:r w:rsidR="007D6A2E" w:rsidRPr="007D6A2E">
        <w:rPr>
          <w:rFonts w:eastAsiaTheme="minorHAnsi"/>
          <w:i/>
          <w:color w:val="000000"/>
          <w:sz w:val="24"/>
          <w:szCs w:val="24"/>
        </w:rPr>
        <w:t>,</w:t>
      </w:r>
      <w:r w:rsidRPr="007D6A2E">
        <w:rPr>
          <w:rFonts w:eastAsiaTheme="minorHAnsi"/>
          <w:i/>
          <w:color w:val="000000"/>
          <w:sz w:val="24"/>
          <w:szCs w:val="24"/>
        </w:rPr>
        <w:t xml:space="preserve"> Geophysics</w:t>
      </w:r>
      <w:r w:rsidR="007D6A2E" w:rsidRPr="007D6A2E">
        <w:rPr>
          <w:rFonts w:eastAsiaTheme="minorHAnsi"/>
          <w:i/>
          <w:color w:val="000000"/>
          <w:sz w:val="24"/>
          <w:szCs w:val="24"/>
        </w:rPr>
        <w:t>,</w:t>
      </w:r>
      <w:r w:rsidRPr="007D6A2E">
        <w:rPr>
          <w:rFonts w:eastAsiaTheme="minorHAnsi"/>
          <w:i/>
          <w:color w:val="000000"/>
          <w:sz w:val="24"/>
          <w:szCs w:val="24"/>
        </w:rPr>
        <w:t xml:space="preserve"> Geosystems, 14</w:t>
      </w:r>
      <w:r w:rsidRPr="00CE55DD">
        <w:rPr>
          <w:rFonts w:eastAsiaTheme="minorHAnsi"/>
          <w:color w:val="000000"/>
          <w:sz w:val="24"/>
          <w:szCs w:val="24"/>
        </w:rPr>
        <w:t>, 5371-5392.</w:t>
      </w:r>
    </w:p>
    <w:p w14:paraId="2DF4CA97" w14:textId="77777777" w:rsidR="00CE55DD" w:rsidRDefault="00CE55DD" w:rsidP="00CE55DD">
      <w:pPr>
        <w:autoSpaceDE w:val="0"/>
        <w:autoSpaceDN w:val="0"/>
        <w:adjustRightInd w:val="0"/>
        <w:rPr>
          <w:rFonts w:eastAsiaTheme="minorHAnsi"/>
          <w:color w:val="000000"/>
          <w:sz w:val="24"/>
          <w:szCs w:val="24"/>
        </w:rPr>
      </w:pPr>
    </w:p>
    <w:p w14:paraId="0026B444" w14:textId="037B5A36"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Schimmel, M., &amp; </w:t>
      </w:r>
      <w:proofErr w:type="spellStart"/>
      <w:r w:rsidRPr="00CE55DD">
        <w:rPr>
          <w:rFonts w:eastAsiaTheme="minorHAnsi"/>
          <w:color w:val="000000"/>
          <w:sz w:val="24"/>
          <w:szCs w:val="24"/>
        </w:rPr>
        <w:t>Paulssen</w:t>
      </w:r>
      <w:proofErr w:type="spellEnd"/>
      <w:r w:rsidRPr="00CE55DD">
        <w:rPr>
          <w:rFonts w:eastAsiaTheme="minorHAnsi"/>
          <w:color w:val="000000"/>
          <w:sz w:val="24"/>
          <w:szCs w:val="24"/>
        </w:rPr>
        <w:t>, H. (1997)</w:t>
      </w:r>
      <w:r w:rsidR="007D6A2E">
        <w:rPr>
          <w:rFonts w:eastAsiaTheme="minorHAnsi"/>
          <w:color w:val="000000"/>
          <w:sz w:val="24"/>
          <w:szCs w:val="24"/>
        </w:rPr>
        <w:t>,</w:t>
      </w:r>
      <w:r w:rsidRPr="00CE55DD">
        <w:rPr>
          <w:rFonts w:eastAsiaTheme="minorHAnsi"/>
          <w:color w:val="000000"/>
          <w:sz w:val="24"/>
          <w:szCs w:val="24"/>
        </w:rPr>
        <w:t xml:space="preserve"> Noise reduction and detection of weak, coherent signals through phase-weighted stacks. </w:t>
      </w:r>
      <w:r w:rsidRPr="007D6A2E">
        <w:rPr>
          <w:rFonts w:eastAsiaTheme="minorHAnsi"/>
          <w:i/>
          <w:color w:val="000000"/>
          <w:sz w:val="24"/>
          <w:szCs w:val="24"/>
        </w:rPr>
        <w:t>Geophysical Journal International,</w:t>
      </w:r>
      <w:r w:rsidR="007D6A2E" w:rsidRPr="007D6A2E">
        <w:rPr>
          <w:rFonts w:eastAsiaTheme="minorHAnsi"/>
          <w:i/>
          <w:color w:val="000000"/>
          <w:sz w:val="24"/>
          <w:szCs w:val="24"/>
        </w:rPr>
        <w:t xml:space="preserve"> </w:t>
      </w:r>
      <w:r w:rsidRPr="007D6A2E">
        <w:rPr>
          <w:rFonts w:eastAsiaTheme="minorHAnsi"/>
          <w:i/>
          <w:color w:val="000000"/>
          <w:sz w:val="24"/>
          <w:szCs w:val="24"/>
        </w:rPr>
        <w:t>130</w:t>
      </w:r>
      <w:r w:rsidRPr="00CE55DD">
        <w:rPr>
          <w:rFonts w:eastAsiaTheme="minorHAnsi"/>
          <w:color w:val="000000"/>
          <w:sz w:val="24"/>
          <w:szCs w:val="24"/>
        </w:rPr>
        <w:t>, 487-505.</w:t>
      </w:r>
    </w:p>
    <w:p w14:paraId="167EB6F4" w14:textId="77777777" w:rsidR="00CE55DD" w:rsidRDefault="00CE55DD" w:rsidP="00CE55DD">
      <w:pPr>
        <w:autoSpaceDE w:val="0"/>
        <w:autoSpaceDN w:val="0"/>
        <w:adjustRightInd w:val="0"/>
        <w:rPr>
          <w:rFonts w:eastAsiaTheme="minorHAnsi"/>
          <w:color w:val="000000"/>
          <w:sz w:val="24"/>
          <w:szCs w:val="24"/>
        </w:rPr>
      </w:pPr>
    </w:p>
    <w:p w14:paraId="54788A69" w14:textId="5204714D"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Shelly, D.,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G., &amp; Ide, S. (2007)</w:t>
      </w:r>
      <w:r w:rsidR="007D6A2E">
        <w:rPr>
          <w:rFonts w:eastAsiaTheme="minorHAnsi"/>
          <w:color w:val="000000"/>
          <w:sz w:val="24"/>
          <w:szCs w:val="24"/>
        </w:rPr>
        <w:t>,</w:t>
      </w:r>
      <w:r w:rsidRPr="00CE55DD">
        <w:rPr>
          <w:rFonts w:eastAsiaTheme="minorHAnsi"/>
          <w:color w:val="000000"/>
          <w:sz w:val="24"/>
          <w:szCs w:val="24"/>
        </w:rPr>
        <w:t xml:space="preserve"> Non-volcanic tremor and low-frequency</w:t>
      </w:r>
      <w:r>
        <w:rPr>
          <w:rFonts w:eastAsiaTheme="minorHAnsi"/>
          <w:color w:val="000000"/>
          <w:sz w:val="24"/>
          <w:szCs w:val="24"/>
        </w:rPr>
        <w:t xml:space="preserve"> </w:t>
      </w:r>
      <w:r w:rsidRPr="00CE55DD">
        <w:rPr>
          <w:rFonts w:eastAsiaTheme="minorHAnsi"/>
          <w:color w:val="000000"/>
          <w:sz w:val="24"/>
          <w:szCs w:val="24"/>
        </w:rPr>
        <w:t xml:space="preserve">earthquake swarms. </w:t>
      </w:r>
      <w:r w:rsidRPr="007D6A2E">
        <w:rPr>
          <w:rFonts w:eastAsiaTheme="minorHAnsi"/>
          <w:i/>
          <w:color w:val="000000"/>
          <w:sz w:val="24"/>
          <w:szCs w:val="24"/>
        </w:rPr>
        <w:t>Nature, 446</w:t>
      </w:r>
      <w:r w:rsidRPr="00CE55DD">
        <w:rPr>
          <w:rFonts w:eastAsiaTheme="minorHAnsi"/>
          <w:color w:val="000000"/>
          <w:sz w:val="24"/>
          <w:szCs w:val="24"/>
        </w:rPr>
        <w:t>, 305-307.</w:t>
      </w:r>
    </w:p>
    <w:p w14:paraId="3BBD9AE1" w14:textId="77777777" w:rsidR="00CE55DD" w:rsidRDefault="00CE55DD" w:rsidP="00CE55DD">
      <w:pPr>
        <w:autoSpaceDE w:val="0"/>
        <w:autoSpaceDN w:val="0"/>
        <w:adjustRightInd w:val="0"/>
        <w:rPr>
          <w:rFonts w:eastAsiaTheme="minorHAnsi"/>
          <w:color w:val="000000"/>
          <w:sz w:val="24"/>
          <w:szCs w:val="24"/>
        </w:rPr>
      </w:pPr>
    </w:p>
    <w:p w14:paraId="14F8EBF2" w14:textId="752CEAF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Shelly, D.,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xml:space="preserve">, G., Ide, S., &amp; </w:t>
      </w:r>
      <w:proofErr w:type="spellStart"/>
      <w:r w:rsidRPr="00CE55DD">
        <w:rPr>
          <w:rFonts w:eastAsiaTheme="minorHAnsi"/>
          <w:color w:val="000000"/>
          <w:sz w:val="24"/>
          <w:szCs w:val="24"/>
        </w:rPr>
        <w:t>Nakamula</w:t>
      </w:r>
      <w:proofErr w:type="spellEnd"/>
      <w:r w:rsidRPr="00CE55DD">
        <w:rPr>
          <w:rFonts w:eastAsiaTheme="minorHAnsi"/>
          <w:color w:val="000000"/>
          <w:sz w:val="24"/>
          <w:szCs w:val="24"/>
        </w:rPr>
        <w:t>, S. (2006)</w:t>
      </w:r>
      <w:r w:rsidR="007D6A2E">
        <w:rPr>
          <w:rFonts w:eastAsiaTheme="minorHAnsi"/>
          <w:color w:val="000000"/>
          <w:sz w:val="24"/>
          <w:szCs w:val="24"/>
        </w:rPr>
        <w:t>,</w:t>
      </w:r>
      <w:r w:rsidRPr="00CE55DD">
        <w:rPr>
          <w:rFonts w:eastAsiaTheme="minorHAnsi"/>
          <w:color w:val="000000"/>
          <w:sz w:val="24"/>
          <w:szCs w:val="24"/>
        </w:rPr>
        <w:t xml:space="preserve"> Low-frequency earthquakes</w:t>
      </w:r>
      <w:r>
        <w:rPr>
          <w:rFonts w:eastAsiaTheme="minorHAnsi"/>
          <w:color w:val="000000"/>
          <w:sz w:val="24"/>
          <w:szCs w:val="24"/>
        </w:rPr>
        <w:t xml:space="preserve"> </w:t>
      </w:r>
      <w:r w:rsidRPr="00CE55DD">
        <w:rPr>
          <w:rFonts w:eastAsiaTheme="minorHAnsi"/>
          <w:color w:val="000000"/>
          <w:sz w:val="24"/>
          <w:szCs w:val="24"/>
        </w:rPr>
        <w:t xml:space="preserve">in Shikoku, Japan, and their relationship to episodic tremor and slip. </w:t>
      </w:r>
      <w:r w:rsidRPr="007D6A2E">
        <w:rPr>
          <w:rFonts w:eastAsiaTheme="minorHAnsi"/>
          <w:i/>
          <w:color w:val="000000"/>
          <w:sz w:val="24"/>
          <w:szCs w:val="24"/>
        </w:rPr>
        <w:t>Nature,</w:t>
      </w:r>
      <w:r w:rsidR="007D6A2E" w:rsidRPr="007D6A2E">
        <w:rPr>
          <w:rFonts w:eastAsiaTheme="minorHAnsi"/>
          <w:i/>
          <w:color w:val="000000"/>
          <w:sz w:val="24"/>
          <w:szCs w:val="24"/>
        </w:rPr>
        <w:t xml:space="preserve"> </w:t>
      </w:r>
      <w:r w:rsidRPr="007D6A2E">
        <w:rPr>
          <w:rFonts w:eastAsiaTheme="minorHAnsi"/>
          <w:i/>
          <w:color w:val="000000"/>
          <w:sz w:val="24"/>
          <w:szCs w:val="24"/>
        </w:rPr>
        <w:t>442</w:t>
      </w:r>
      <w:r w:rsidRPr="00CE55DD">
        <w:rPr>
          <w:rFonts w:eastAsiaTheme="minorHAnsi"/>
          <w:color w:val="000000"/>
          <w:sz w:val="24"/>
          <w:szCs w:val="24"/>
        </w:rPr>
        <w:t>, 188-192.</w:t>
      </w:r>
    </w:p>
    <w:p w14:paraId="71027703" w14:textId="77777777" w:rsidR="00CE55DD" w:rsidRDefault="00CE55DD" w:rsidP="00CE55DD">
      <w:pPr>
        <w:autoSpaceDE w:val="0"/>
        <w:autoSpaceDN w:val="0"/>
        <w:adjustRightInd w:val="0"/>
        <w:rPr>
          <w:rFonts w:eastAsiaTheme="minorHAnsi"/>
          <w:color w:val="000000"/>
          <w:sz w:val="24"/>
          <w:szCs w:val="24"/>
        </w:rPr>
      </w:pPr>
    </w:p>
    <w:p w14:paraId="50FF7B26" w14:textId="01B23C20"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Sweet, J., Creager, K., Houston, H., &amp; </w:t>
      </w:r>
      <w:proofErr w:type="spellStart"/>
      <w:r w:rsidRPr="00CE55DD">
        <w:rPr>
          <w:rFonts w:eastAsiaTheme="minorHAnsi"/>
          <w:color w:val="000000"/>
          <w:sz w:val="24"/>
          <w:szCs w:val="24"/>
        </w:rPr>
        <w:t>Chestler</w:t>
      </w:r>
      <w:proofErr w:type="spellEnd"/>
      <w:r w:rsidRPr="00CE55DD">
        <w:rPr>
          <w:rFonts w:eastAsiaTheme="minorHAnsi"/>
          <w:color w:val="000000"/>
          <w:sz w:val="24"/>
          <w:szCs w:val="24"/>
        </w:rPr>
        <w:t>, S. (2019)</w:t>
      </w:r>
      <w:r w:rsidR="007D6A2E">
        <w:rPr>
          <w:rFonts w:eastAsiaTheme="minorHAnsi"/>
          <w:color w:val="000000"/>
          <w:sz w:val="24"/>
          <w:szCs w:val="24"/>
        </w:rPr>
        <w:t>,</w:t>
      </w:r>
      <w:r w:rsidRPr="00CE55DD">
        <w:rPr>
          <w:rFonts w:eastAsiaTheme="minorHAnsi"/>
          <w:color w:val="000000"/>
          <w:sz w:val="24"/>
          <w:szCs w:val="24"/>
        </w:rPr>
        <w:t xml:space="preserve"> Variations in Cascadia</w:t>
      </w:r>
      <w:r>
        <w:rPr>
          <w:rFonts w:eastAsiaTheme="minorHAnsi"/>
          <w:color w:val="000000"/>
          <w:sz w:val="24"/>
          <w:szCs w:val="24"/>
        </w:rPr>
        <w:t xml:space="preserve"> </w:t>
      </w:r>
      <w:r w:rsidRPr="00CE55DD">
        <w:rPr>
          <w:rFonts w:eastAsiaTheme="minorHAnsi"/>
          <w:color w:val="000000"/>
          <w:sz w:val="24"/>
          <w:szCs w:val="24"/>
        </w:rPr>
        <w:t xml:space="preserve">low-frequency earthquake behavior with downdip distance. </w:t>
      </w:r>
      <w:r w:rsidRPr="007D6A2E">
        <w:rPr>
          <w:rFonts w:eastAsiaTheme="minorHAnsi"/>
          <w:i/>
          <w:color w:val="000000"/>
          <w:sz w:val="24"/>
          <w:szCs w:val="24"/>
        </w:rPr>
        <w:t>Geochemistry, Geophysics, Geosystems, 20</w:t>
      </w:r>
      <w:r w:rsidRPr="00CE55DD">
        <w:rPr>
          <w:rFonts w:eastAsiaTheme="minorHAnsi"/>
          <w:color w:val="000000"/>
          <w:sz w:val="24"/>
          <w:szCs w:val="24"/>
        </w:rPr>
        <w:t>, 1202-1217.</w:t>
      </w:r>
    </w:p>
    <w:p w14:paraId="3ECB7533" w14:textId="77777777" w:rsidR="00CE55DD" w:rsidRDefault="00CE55DD" w:rsidP="00CE55DD">
      <w:pPr>
        <w:autoSpaceDE w:val="0"/>
        <w:autoSpaceDN w:val="0"/>
        <w:adjustRightInd w:val="0"/>
        <w:rPr>
          <w:rFonts w:eastAsiaTheme="minorHAnsi"/>
          <w:color w:val="000000"/>
          <w:sz w:val="24"/>
          <w:szCs w:val="24"/>
        </w:rPr>
      </w:pPr>
    </w:p>
    <w:p w14:paraId="4B741934" w14:textId="6F94987A"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Thomas, A., Nadeau, R., &amp; </w:t>
      </w:r>
      <w:proofErr w:type="spellStart"/>
      <w:r w:rsidR="007D6A2E">
        <w:rPr>
          <w:rFonts w:eastAsiaTheme="minorHAnsi"/>
          <w:color w:val="000000"/>
          <w:sz w:val="24"/>
          <w:szCs w:val="24"/>
        </w:rPr>
        <w:t>Bü</w:t>
      </w:r>
      <w:r w:rsidRPr="00CE55DD">
        <w:rPr>
          <w:rFonts w:eastAsiaTheme="minorHAnsi"/>
          <w:color w:val="000000"/>
          <w:sz w:val="24"/>
          <w:szCs w:val="24"/>
        </w:rPr>
        <w:t>rgmann</w:t>
      </w:r>
      <w:proofErr w:type="spellEnd"/>
      <w:r w:rsidRPr="00CE55DD">
        <w:rPr>
          <w:rFonts w:eastAsiaTheme="minorHAnsi"/>
          <w:color w:val="000000"/>
          <w:sz w:val="24"/>
          <w:szCs w:val="24"/>
        </w:rPr>
        <w:t>, R. (2009)</w:t>
      </w:r>
      <w:r w:rsidR="007D6A2E">
        <w:rPr>
          <w:rFonts w:eastAsiaTheme="minorHAnsi"/>
          <w:color w:val="000000"/>
          <w:sz w:val="24"/>
          <w:szCs w:val="24"/>
        </w:rPr>
        <w:t>,</w:t>
      </w:r>
      <w:r w:rsidRPr="00CE55DD">
        <w:rPr>
          <w:rFonts w:eastAsiaTheme="minorHAnsi"/>
          <w:color w:val="000000"/>
          <w:sz w:val="24"/>
          <w:szCs w:val="24"/>
        </w:rPr>
        <w:t xml:space="preserve"> Tremor-tide correlations and</w:t>
      </w:r>
      <w:r>
        <w:rPr>
          <w:rFonts w:eastAsiaTheme="minorHAnsi"/>
          <w:color w:val="000000"/>
          <w:sz w:val="24"/>
          <w:szCs w:val="24"/>
        </w:rPr>
        <w:t xml:space="preserve"> </w:t>
      </w:r>
      <w:r w:rsidRPr="00CE55DD">
        <w:rPr>
          <w:rFonts w:eastAsiaTheme="minorHAnsi"/>
          <w:color w:val="000000"/>
          <w:sz w:val="24"/>
          <w:szCs w:val="24"/>
        </w:rPr>
        <w:t xml:space="preserve">near-lithostatic pore pressure on the deep San Andreas fault. </w:t>
      </w:r>
      <w:r w:rsidRPr="007D6A2E">
        <w:rPr>
          <w:rFonts w:eastAsiaTheme="minorHAnsi"/>
          <w:i/>
          <w:color w:val="000000"/>
          <w:sz w:val="24"/>
          <w:szCs w:val="24"/>
        </w:rPr>
        <w:t>Nature, 462</w:t>
      </w:r>
      <w:r w:rsidRPr="00CE55DD">
        <w:rPr>
          <w:rFonts w:eastAsiaTheme="minorHAnsi"/>
          <w:color w:val="000000"/>
          <w:sz w:val="24"/>
          <w:szCs w:val="24"/>
        </w:rPr>
        <w:t>,</w:t>
      </w:r>
      <w:r w:rsidR="007D6A2E">
        <w:rPr>
          <w:rFonts w:eastAsiaTheme="minorHAnsi"/>
          <w:color w:val="000000"/>
          <w:sz w:val="24"/>
          <w:szCs w:val="24"/>
        </w:rPr>
        <w:t xml:space="preserve"> </w:t>
      </w:r>
      <w:r w:rsidRPr="00CE55DD">
        <w:rPr>
          <w:rFonts w:eastAsiaTheme="minorHAnsi"/>
          <w:color w:val="000000"/>
          <w:sz w:val="24"/>
          <w:szCs w:val="24"/>
        </w:rPr>
        <w:t>1048-1051.</w:t>
      </w:r>
    </w:p>
    <w:p w14:paraId="147A17E2" w14:textId="77777777" w:rsidR="00CE55DD" w:rsidRDefault="00CE55DD" w:rsidP="00CE55DD">
      <w:pPr>
        <w:autoSpaceDE w:val="0"/>
        <w:autoSpaceDN w:val="0"/>
        <w:adjustRightInd w:val="0"/>
        <w:rPr>
          <w:rFonts w:eastAsiaTheme="minorHAnsi"/>
          <w:color w:val="000000"/>
          <w:sz w:val="24"/>
          <w:szCs w:val="24"/>
        </w:rPr>
      </w:pPr>
    </w:p>
    <w:p w14:paraId="2B7C9A8E" w14:textId="31CEDF84" w:rsidR="00BF0028" w:rsidRPr="007D6A2E" w:rsidRDefault="00CE55DD" w:rsidP="007D6A2E">
      <w:pPr>
        <w:autoSpaceDE w:val="0"/>
        <w:autoSpaceDN w:val="0"/>
        <w:adjustRightInd w:val="0"/>
        <w:rPr>
          <w:rFonts w:eastAsiaTheme="minorHAnsi"/>
          <w:color w:val="000000"/>
          <w:sz w:val="24"/>
          <w:szCs w:val="24"/>
        </w:rPr>
      </w:pPr>
      <w:r w:rsidRPr="00CE55DD">
        <w:rPr>
          <w:rFonts w:eastAsiaTheme="minorHAnsi"/>
          <w:color w:val="000000"/>
          <w:sz w:val="24"/>
          <w:szCs w:val="24"/>
        </w:rPr>
        <w:t>Wech, A., &amp; Creager, K. (2008)</w:t>
      </w:r>
      <w:r w:rsidR="007D6A2E">
        <w:rPr>
          <w:rFonts w:eastAsiaTheme="minorHAnsi"/>
          <w:color w:val="000000"/>
          <w:sz w:val="24"/>
          <w:szCs w:val="24"/>
        </w:rPr>
        <w:t>,</w:t>
      </w:r>
      <w:r w:rsidRPr="00CE55DD">
        <w:rPr>
          <w:rFonts w:eastAsiaTheme="minorHAnsi"/>
          <w:color w:val="000000"/>
          <w:sz w:val="24"/>
          <w:szCs w:val="24"/>
        </w:rPr>
        <w:t xml:space="preserve"> Automated detection and location of Cascadia</w:t>
      </w:r>
      <w:r>
        <w:rPr>
          <w:rFonts w:eastAsiaTheme="minorHAnsi"/>
          <w:color w:val="000000"/>
          <w:sz w:val="24"/>
          <w:szCs w:val="24"/>
        </w:rPr>
        <w:t xml:space="preserve"> </w:t>
      </w:r>
      <w:r w:rsidRPr="00CE55DD">
        <w:rPr>
          <w:rFonts w:eastAsiaTheme="minorHAnsi"/>
          <w:color w:val="000000"/>
          <w:sz w:val="24"/>
          <w:szCs w:val="24"/>
        </w:rPr>
        <w:t xml:space="preserve">tremor. </w:t>
      </w:r>
      <w:r w:rsidRPr="007D6A2E">
        <w:rPr>
          <w:rFonts w:eastAsiaTheme="minorHAnsi"/>
          <w:i/>
          <w:color w:val="000000"/>
          <w:sz w:val="24"/>
          <w:szCs w:val="24"/>
        </w:rPr>
        <w:t>Geophysical Research Letters, 35</w:t>
      </w:r>
      <w:r w:rsidRPr="00CE55DD">
        <w:rPr>
          <w:rFonts w:eastAsiaTheme="minorHAnsi"/>
          <w:color w:val="000000"/>
          <w:sz w:val="24"/>
          <w:szCs w:val="24"/>
        </w:rPr>
        <w:t>, L20302.</w:t>
      </w:r>
    </w:p>
    <w:sectPr w:rsidR="00BF0028" w:rsidRPr="007D6A2E" w:rsidSect="00E31404">
      <w:headerReference w:type="default" r:id="rId21"/>
      <w:footerReference w:type="default" r:id="rId22"/>
      <w:headerReference w:type="first" r:id="rId23"/>
      <w:pgSz w:w="12240" w:h="15840"/>
      <w:pgMar w:top="1440" w:right="1440" w:bottom="1440" w:left="1440" w:header="432"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Kenneth C. Creager" w:date="2020-05-28T12:46:00Z" w:initials="KCC">
    <w:p w14:paraId="192E289E" w14:textId="6E31A181" w:rsidR="00A008B1" w:rsidRDefault="00A008B1">
      <w:pPr>
        <w:pStyle w:val="CommentText"/>
      </w:pPr>
      <w:r>
        <w:rPr>
          <w:rStyle w:val="CommentReference"/>
        </w:rPr>
        <w:annotationRef/>
      </w:r>
      <w:r>
        <w:t>Bottom of oceanic crust or mid-oceanic crust discontinuity?</w:t>
      </w:r>
    </w:p>
  </w:comment>
  <w:comment w:id="10" w:author="Kenneth C. Creager" w:date="2020-05-28T12:48:00Z" w:initials="KCC">
    <w:p w14:paraId="08C538FF" w14:textId="5F39E3C8" w:rsidR="00A008B1" w:rsidRDefault="00A008B1">
      <w:pPr>
        <w:pStyle w:val="CommentText"/>
      </w:pPr>
      <w:r>
        <w:rPr>
          <w:rStyle w:val="CommentReference"/>
        </w:rPr>
        <w:annotationRef/>
      </w:r>
      <w:r>
        <w:t>Which previous study?</w:t>
      </w:r>
    </w:p>
  </w:comment>
  <w:comment w:id="70" w:author="Kenneth C. Creager" w:date="2020-05-27T18:37:00Z" w:initials="KCC">
    <w:p w14:paraId="4B7BE22D" w14:textId="6DD38C4D" w:rsidR="008B0D09" w:rsidRDefault="008B0D09">
      <w:pPr>
        <w:pStyle w:val="CommentText"/>
      </w:pPr>
      <w:r>
        <w:rPr>
          <w:rStyle w:val="CommentReference"/>
        </w:rPr>
        <w:annotationRef/>
      </w:r>
      <w:r>
        <w:t>Consider putting the cluster 0 correlations on bottom and cluster 1 on top.</w:t>
      </w:r>
    </w:p>
  </w:comment>
  <w:comment w:id="78" w:author="Kenneth C. Creager" w:date="2020-05-27T18:30:00Z" w:initials="KCC">
    <w:p w14:paraId="7C99510A" w14:textId="79764367" w:rsidR="008B0D09" w:rsidRDefault="008B0D09">
      <w:pPr>
        <w:pStyle w:val="CommentText"/>
      </w:pPr>
      <w:r>
        <w:rPr>
          <w:rStyle w:val="CommentReference"/>
        </w:rPr>
        <w:annotationRef/>
      </w:r>
      <w:r>
        <w:t>Which stack method did you use?</w:t>
      </w:r>
    </w:p>
  </w:comment>
  <w:comment w:id="83" w:author="Kenneth C. Creager" w:date="2020-05-27T18:42:00Z" w:initials="KCC">
    <w:p w14:paraId="34D12CA3" w14:textId="77777777" w:rsidR="00F91B4E" w:rsidRDefault="00F91B4E">
      <w:pPr>
        <w:pStyle w:val="CommentText"/>
      </w:pPr>
      <w:r>
        <w:rPr>
          <w:rStyle w:val="CommentReference"/>
        </w:rPr>
        <w:annotationRef/>
      </w:r>
      <w:r>
        <w:t>Add stack of cross correlations within the cluster. Also, change lower limit to -0.005.</w:t>
      </w:r>
    </w:p>
    <w:p w14:paraId="2DE9726E" w14:textId="4FD4E139" w:rsidR="00F91B4E" w:rsidRDefault="00F91B4E">
      <w:pPr>
        <w:pStyle w:val="CommentText"/>
      </w:pPr>
    </w:p>
  </w:comment>
  <w:comment w:id="85" w:author="Kenneth C. Creager" w:date="2020-05-27T18:56:00Z" w:initials="KCC">
    <w:p w14:paraId="05E3B6DE" w14:textId="02D1D90E" w:rsidR="009535BA" w:rsidRDefault="009535BA">
      <w:pPr>
        <w:pStyle w:val="CommentText"/>
      </w:pPr>
      <w:r>
        <w:rPr>
          <w:rStyle w:val="CommentReference"/>
        </w:rPr>
        <w:annotationRef/>
      </w:r>
      <w:r>
        <w:t xml:space="preserve">I do not see why this assumption is needed.  We assume the epicenter is at the center of the grid and determined the depth that satisfies the observed S-minus-P time for a </w:t>
      </w:r>
      <w:r w:rsidRPr="00E62E5A">
        <w:rPr>
          <w:rFonts w:eastAsiaTheme="minorHAnsi"/>
          <w:sz w:val="24"/>
          <w:szCs w:val="24"/>
        </w:rPr>
        <w:t>constant</w:t>
      </w:r>
      <w:r>
        <w:rPr>
          <w:rFonts w:eastAsiaTheme="minorHAnsi"/>
          <w:sz w:val="24"/>
          <w:szCs w:val="24"/>
        </w:rPr>
        <w:t xml:space="preserve"> </w:t>
      </w:r>
      <w:r w:rsidRPr="00E62E5A">
        <w:rPr>
          <w:rFonts w:eastAsiaTheme="minorHAnsi"/>
          <w:sz w:val="24"/>
          <w:szCs w:val="24"/>
        </w:rPr>
        <w:t>overriding continental velocity model with V</w:t>
      </w:r>
      <w:r w:rsidRPr="00CC5F8E">
        <w:rPr>
          <w:rFonts w:eastAsiaTheme="minorHAnsi"/>
          <w:sz w:val="24"/>
          <w:szCs w:val="24"/>
          <w:vertAlign w:val="subscript"/>
        </w:rPr>
        <w:t>P</w:t>
      </w:r>
      <w:r>
        <w:rPr>
          <w:rFonts w:eastAsiaTheme="minorHAnsi"/>
          <w:sz w:val="24"/>
          <w:szCs w:val="24"/>
        </w:rPr>
        <w:t xml:space="preserve"> = </w:t>
      </w:r>
      <w:r w:rsidRPr="00E62E5A">
        <w:rPr>
          <w:rFonts w:eastAsiaTheme="minorHAnsi"/>
          <w:sz w:val="24"/>
          <w:szCs w:val="24"/>
        </w:rPr>
        <w:t>6.4 km/s and V</w:t>
      </w:r>
      <w:r w:rsidRPr="00CC5F8E">
        <w:rPr>
          <w:rFonts w:eastAsiaTheme="minorHAnsi"/>
          <w:sz w:val="24"/>
          <w:szCs w:val="24"/>
          <w:vertAlign w:val="subscript"/>
        </w:rPr>
        <w:t>S</w:t>
      </w:r>
      <w:r>
        <w:rPr>
          <w:rFonts w:eastAsiaTheme="minorHAnsi"/>
          <w:sz w:val="24"/>
          <w:szCs w:val="24"/>
        </w:rPr>
        <w:t xml:space="preserve"> = </w:t>
      </w:r>
      <w:r w:rsidRPr="00E62E5A">
        <w:rPr>
          <w:rFonts w:eastAsiaTheme="minorHAnsi"/>
          <w:sz w:val="24"/>
          <w:szCs w:val="24"/>
        </w:rPr>
        <w:t>3.6 km/s,</w:t>
      </w:r>
    </w:p>
  </w:comment>
  <w:comment w:id="120" w:author="Kenneth C. Creager" w:date="2020-05-27T20:13:00Z" w:initials="KCC">
    <w:p w14:paraId="29C4B2ED" w14:textId="61FCF0CB" w:rsidR="00D00E24" w:rsidRDefault="00D00E24">
      <w:pPr>
        <w:pStyle w:val="CommentText"/>
      </w:pPr>
      <w:r>
        <w:rPr>
          <w:rStyle w:val="CommentReference"/>
        </w:rPr>
        <w:annotationRef/>
      </w:r>
      <w:r>
        <w:t>What is the value of this threshold?</w:t>
      </w:r>
    </w:p>
  </w:comment>
  <w:comment w:id="140" w:author="Kenneth C. Creager" w:date="2020-05-27T20:27:00Z" w:initials="KCC">
    <w:p w14:paraId="1FD22D60" w14:textId="61A3F523" w:rsidR="00717E00" w:rsidRDefault="00717E00">
      <w:pPr>
        <w:pStyle w:val="CommentText"/>
      </w:pPr>
      <w:r>
        <w:rPr>
          <w:rStyle w:val="CommentReference"/>
        </w:rPr>
        <w:annotationRef/>
      </w:r>
      <w:r>
        <w:rPr>
          <w:rStyle w:val="CommentReference"/>
        </w:rPr>
        <w:t>What percentage of cross-correlations typically end up in the 0 cluster?  Do you always request 2 clusters?</w:t>
      </w:r>
    </w:p>
  </w:comment>
  <w:comment w:id="163" w:author="Kenneth C. Creager" w:date="2020-05-27T21:07:00Z" w:initials="KCC">
    <w:p w14:paraId="3BF20D1F" w14:textId="56E79DB3" w:rsidR="0003242B" w:rsidRDefault="0003242B">
      <w:pPr>
        <w:pStyle w:val="CommentText"/>
      </w:pPr>
      <w:r>
        <w:rPr>
          <w:rStyle w:val="CommentReference"/>
        </w:rPr>
        <w:annotationRef/>
      </w:r>
      <w:r>
        <w:t>Use black triangles for array locations in all figures; remove array names from all but the first figure, need a better color scale.</w:t>
      </w:r>
    </w:p>
  </w:comment>
  <w:comment w:id="168" w:author="Kenneth C. Creager" w:date="2020-05-27T20:40:00Z" w:initials="KCC">
    <w:p w14:paraId="4B2D6045" w14:textId="17BCC421" w:rsidR="00D926BB" w:rsidRDefault="00D926BB">
      <w:pPr>
        <w:pStyle w:val="CommentText"/>
      </w:pPr>
      <w:r>
        <w:rPr>
          <w:rStyle w:val="CommentReference"/>
        </w:rPr>
        <w:annotationRef/>
      </w:r>
      <w:r>
        <w:t>Use a color map (perhaps like figure 5) so we can see the range +/- 5 km better.</w:t>
      </w:r>
    </w:p>
  </w:comment>
  <w:comment w:id="180" w:author="Kenneth C. Creager" w:date="2020-05-27T20:55:00Z" w:initials="KCC">
    <w:p w14:paraId="5F50E9F6" w14:textId="68C41D9D" w:rsidR="00F23775" w:rsidRDefault="00F23775">
      <w:pPr>
        <w:pStyle w:val="CommentText"/>
      </w:pPr>
      <w:r>
        <w:rPr>
          <w:rStyle w:val="CommentReference"/>
        </w:rPr>
        <w:annotationRef/>
      </w:r>
      <w:r>
        <w:t xml:space="preserve">Add discussion of Cassidy and Bostock, GRL 1996 on anisotropy above the Juan de Fuca plate. </w:t>
      </w:r>
    </w:p>
  </w:comment>
  <w:comment w:id="185" w:author="Kenneth C. Creager" w:date="2020-05-28T12:52:00Z" w:initials="KCC">
    <w:p w14:paraId="15F15241" w14:textId="2265C88F" w:rsidR="00A008B1" w:rsidRDefault="00A008B1">
      <w:pPr>
        <w:pStyle w:val="CommentText"/>
      </w:pPr>
      <w:r>
        <w:rPr>
          <w:rStyle w:val="CommentReference"/>
        </w:rPr>
        <w:annotationRef/>
      </w:r>
      <w:r>
        <w:t>Use azimuth (clockwise from north)</w:t>
      </w:r>
    </w:p>
  </w:comment>
  <w:comment w:id="214" w:author="Kenneth C. Creager" w:date="2020-05-28T08:58:00Z" w:initials="KCC">
    <w:p w14:paraId="582E6E79" w14:textId="54AB5455" w:rsidR="0009136B" w:rsidRDefault="0009136B">
      <w:pPr>
        <w:pStyle w:val="CommentText"/>
      </w:pPr>
      <w:r>
        <w:rPr>
          <w:rStyle w:val="CommentReference"/>
        </w:rPr>
        <w:annotationRef/>
      </w:r>
      <w:r>
        <w:t>What are the smallest values of this thickness estimate for the best source-receiver pairs?  Use a different color map.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92E289E" w15:done="0"/>
  <w15:commentEx w15:paraId="08C538FF" w15:done="0"/>
  <w15:commentEx w15:paraId="4B7BE22D" w15:done="0"/>
  <w15:commentEx w15:paraId="7C99510A" w15:done="0"/>
  <w15:commentEx w15:paraId="2DE9726E" w15:done="0"/>
  <w15:commentEx w15:paraId="05E3B6DE" w15:done="0"/>
  <w15:commentEx w15:paraId="29C4B2ED" w15:done="0"/>
  <w15:commentEx w15:paraId="1FD22D60" w15:done="0"/>
  <w15:commentEx w15:paraId="3BF20D1F" w15:done="0"/>
  <w15:commentEx w15:paraId="4B2D6045" w15:done="0"/>
  <w15:commentEx w15:paraId="5F50E9F6" w15:done="0"/>
  <w15:commentEx w15:paraId="15F15241" w15:done="0"/>
  <w15:commentEx w15:paraId="582E6E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A312F" w16cex:dateUtc="2020-05-28T19:46:00Z"/>
  <w16cex:commentExtensible w16cex:durableId="227A31AB" w16cex:dateUtc="2020-05-28T19:48:00Z"/>
  <w16cex:commentExtensible w16cex:durableId="227931CD" w16cex:dateUtc="2020-05-28T01:37:00Z"/>
  <w16cex:commentExtensible w16cex:durableId="22793045" w16cex:dateUtc="2020-05-28T01:30:00Z"/>
  <w16cex:commentExtensible w16cex:durableId="227932F9" w16cex:dateUtc="2020-05-28T01:42:00Z"/>
  <w16cex:commentExtensible w16cex:durableId="22793652" w16cex:dateUtc="2020-05-28T01:56:00Z"/>
  <w16cex:commentExtensible w16cex:durableId="2279485F" w16cex:dateUtc="2020-05-28T03:13:00Z"/>
  <w16cex:commentExtensible w16cex:durableId="22794BBB" w16cex:dateUtc="2020-05-28T03:27:00Z"/>
  <w16cex:commentExtensible w16cex:durableId="22795523" w16cex:dateUtc="2020-05-28T04:07:00Z"/>
  <w16cex:commentExtensible w16cex:durableId="22794EAE" w16cex:dateUtc="2020-05-28T03:40:00Z"/>
  <w16cex:commentExtensible w16cex:durableId="22795239" w16cex:dateUtc="2020-05-28T03:55:00Z"/>
  <w16cex:commentExtensible w16cex:durableId="227A3275" w16cex:dateUtc="2020-05-28T19:52:00Z"/>
  <w16cex:commentExtensible w16cex:durableId="2279FBBB" w16cex:dateUtc="2020-05-28T15: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92E289E" w16cid:durableId="227A312F"/>
  <w16cid:commentId w16cid:paraId="08C538FF" w16cid:durableId="227A31AB"/>
  <w16cid:commentId w16cid:paraId="4B7BE22D" w16cid:durableId="227931CD"/>
  <w16cid:commentId w16cid:paraId="7C99510A" w16cid:durableId="22793045"/>
  <w16cid:commentId w16cid:paraId="2DE9726E" w16cid:durableId="227932F9"/>
  <w16cid:commentId w16cid:paraId="05E3B6DE" w16cid:durableId="22793652"/>
  <w16cid:commentId w16cid:paraId="29C4B2ED" w16cid:durableId="2279485F"/>
  <w16cid:commentId w16cid:paraId="1FD22D60" w16cid:durableId="22794BBB"/>
  <w16cid:commentId w16cid:paraId="3BF20D1F" w16cid:durableId="22795523"/>
  <w16cid:commentId w16cid:paraId="4B2D6045" w16cid:durableId="22794EAE"/>
  <w16cid:commentId w16cid:paraId="5F50E9F6" w16cid:durableId="22795239"/>
  <w16cid:commentId w16cid:paraId="15F15241" w16cid:durableId="227A3275"/>
  <w16cid:commentId w16cid:paraId="582E6E79" w16cid:durableId="2279FB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68FA1" w14:textId="77777777" w:rsidR="000E3C7A" w:rsidRDefault="000E3C7A" w:rsidP="000379AB">
      <w:r>
        <w:separator/>
      </w:r>
    </w:p>
  </w:endnote>
  <w:endnote w:type="continuationSeparator" w:id="0">
    <w:p w14:paraId="53B90B12" w14:textId="77777777" w:rsidR="000E3C7A" w:rsidRDefault="000E3C7A"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D28E" w14:textId="2FE9AD18" w:rsidR="00CE55DD" w:rsidRDefault="00CE55DD"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29E91F" w14:textId="77777777" w:rsidR="000E3C7A" w:rsidRDefault="000E3C7A" w:rsidP="000379AB">
      <w:r>
        <w:separator/>
      </w:r>
    </w:p>
  </w:footnote>
  <w:footnote w:type="continuationSeparator" w:id="0">
    <w:p w14:paraId="6AD36CDA" w14:textId="77777777" w:rsidR="000E3C7A" w:rsidRDefault="000E3C7A"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5FE63" w14:textId="5B06B9A4" w:rsidR="00CE55DD" w:rsidRDefault="00CE55DD" w:rsidP="007778ED">
    <w:pPr>
      <w:pStyle w:val="Header"/>
      <w:jc w:val="center"/>
    </w:pPr>
    <w:r>
      <w:t xml:space="preserve">manuscript submitted to </w:t>
    </w:r>
    <w:r>
      <w:rPr>
        <w:i/>
      </w:rPr>
      <w:t xml:space="preserve">replace this text with name of </w:t>
    </w:r>
    <w:r w:rsidRPr="007778ED">
      <w:rPr>
        <w:i/>
      </w:rPr>
      <w:t>AGU journal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75CCC" w14:textId="2816AD77" w:rsidR="00CE55DD" w:rsidRDefault="00CE55DD"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9"/>
  </w:num>
  <w:num w:numId="4">
    <w:abstractNumId w:val="3"/>
  </w:num>
  <w:num w:numId="5">
    <w:abstractNumId w:val="4"/>
  </w:num>
  <w:num w:numId="6">
    <w:abstractNumId w:val="6"/>
  </w:num>
  <w:num w:numId="7">
    <w:abstractNumId w:val="7"/>
  </w:num>
  <w:num w:numId="8">
    <w:abstractNumId w:val="8"/>
  </w:num>
  <w:num w:numId="9">
    <w:abstractNumId w:val="2"/>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enneth C. Creager">
    <w15:presenceInfo w15:providerId="AD" w15:userId="S::kcc@uw.edu::e64b97e0-58bd-4dd2-85ee-338ce07237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31829"/>
    <w:rsid w:val="0003242B"/>
    <w:rsid w:val="000379AB"/>
    <w:rsid w:val="00055CCA"/>
    <w:rsid w:val="0007414F"/>
    <w:rsid w:val="0009136B"/>
    <w:rsid w:val="000B258D"/>
    <w:rsid w:val="000E3C7A"/>
    <w:rsid w:val="000E79DB"/>
    <w:rsid w:val="00113CE2"/>
    <w:rsid w:val="00125E53"/>
    <w:rsid w:val="001C2B0D"/>
    <w:rsid w:val="001C6706"/>
    <w:rsid w:val="001E33EF"/>
    <w:rsid w:val="00205265"/>
    <w:rsid w:val="002112B8"/>
    <w:rsid w:val="00244773"/>
    <w:rsid w:val="002B6F74"/>
    <w:rsid w:val="002C3263"/>
    <w:rsid w:val="002C54A6"/>
    <w:rsid w:val="002E7898"/>
    <w:rsid w:val="002F2289"/>
    <w:rsid w:val="002F3B11"/>
    <w:rsid w:val="003137C3"/>
    <w:rsid w:val="00321596"/>
    <w:rsid w:val="0037466A"/>
    <w:rsid w:val="00396623"/>
    <w:rsid w:val="003A7DF4"/>
    <w:rsid w:val="003E660A"/>
    <w:rsid w:val="003F199B"/>
    <w:rsid w:val="00400425"/>
    <w:rsid w:val="004009A6"/>
    <w:rsid w:val="00417043"/>
    <w:rsid w:val="004258E4"/>
    <w:rsid w:val="00432C78"/>
    <w:rsid w:val="00440A22"/>
    <w:rsid w:val="00456FDA"/>
    <w:rsid w:val="0046739F"/>
    <w:rsid w:val="00476447"/>
    <w:rsid w:val="005019F9"/>
    <w:rsid w:val="00514B45"/>
    <w:rsid w:val="005167EA"/>
    <w:rsid w:val="005358D5"/>
    <w:rsid w:val="00545B6C"/>
    <w:rsid w:val="00562C9F"/>
    <w:rsid w:val="00562D64"/>
    <w:rsid w:val="00564031"/>
    <w:rsid w:val="0057441D"/>
    <w:rsid w:val="00575C0B"/>
    <w:rsid w:val="00597F30"/>
    <w:rsid w:val="005E1969"/>
    <w:rsid w:val="006537C8"/>
    <w:rsid w:val="006842EE"/>
    <w:rsid w:val="006B3D2E"/>
    <w:rsid w:val="006C4619"/>
    <w:rsid w:val="006D19B4"/>
    <w:rsid w:val="006E5218"/>
    <w:rsid w:val="006F662E"/>
    <w:rsid w:val="00717E00"/>
    <w:rsid w:val="007778ED"/>
    <w:rsid w:val="00796FB8"/>
    <w:rsid w:val="007B2EBF"/>
    <w:rsid w:val="007B4B93"/>
    <w:rsid w:val="007D6A2E"/>
    <w:rsid w:val="00813315"/>
    <w:rsid w:val="00855B07"/>
    <w:rsid w:val="008630ED"/>
    <w:rsid w:val="008A6077"/>
    <w:rsid w:val="008B0D09"/>
    <w:rsid w:val="008D3087"/>
    <w:rsid w:val="008E58E5"/>
    <w:rsid w:val="008F70CD"/>
    <w:rsid w:val="009535BA"/>
    <w:rsid w:val="0097213C"/>
    <w:rsid w:val="00975D9D"/>
    <w:rsid w:val="009B68DA"/>
    <w:rsid w:val="009C63D9"/>
    <w:rsid w:val="00A008B1"/>
    <w:rsid w:val="00A72F09"/>
    <w:rsid w:val="00AB46CF"/>
    <w:rsid w:val="00AF33DA"/>
    <w:rsid w:val="00B120F3"/>
    <w:rsid w:val="00B719C8"/>
    <w:rsid w:val="00B81C79"/>
    <w:rsid w:val="00B81DFC"/>
    <w:rsid w:val="00B82556"/>
    <w:rsid w:val="00B828C4"/>
    <w:rsid w:val="00BD68D9"/>
    <w:rsid w:val="00BF0028"/>
    <w:rsid w:val="00C3475A"/>
    <w:rsid w:val="00C81368"/>
    <w:rsid w:val="00C81692"/>
    <w:rsid w:val="00C94AA5"/>
    <w:rsid w:val="00CB7BED"/>
    <w:rsid w:val="00CC4CBE"/>
    <w:rsid w:val="00CC5F8E"/>
    <w:rsid w:val="00CE55DD"/>
    <w:rsid w:val="00CF3DEE"/>
    <w:rsid w:val="00D00E24"/>
    <w:rsid w:val="00D50A01"/>
    <w:rsid w:val="00D810E5"/>
    <w:rsid w:val="00D926BB"/>
    <w:rsid w:val="00D94839"/>
    <w:rsid w:val="00D9528F"/>
    <w:rsid w:val="00DD6745"/>
    <w:rsid w:val="00DE3F91"/>
    <w:rsid w:val="00E13AD5"/>
    <w:rsid w:val="00E31404"/>
    <w:rsid w:val="00E31513"/>
    <w:rsid w:val="00E62E5A"/>
    <w:rsid w:val="00E664DF"/>
    <w:rsid w:val="00E67B96"/>
    <w:rsid w:val="00ED48F0"/>
    <w:rsid w:val="00EF04CF"/>
    <w:rsid w:val="00F21080"/>
    <w:rsid w:val="00F23775"/>
    <w:rsid w:val="00F45E57"/>
    <w:rsid w:val="00F71CD1"/>
    <w:rsid w:val="00F91B4E"/>
    <w:rsid w:val="00FC3EAC"/>
    <w:rsid w:val="00FC49C6"/>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CommentReference">
    <w:name w:val="annotation reference"/>
    <w:basedOn w:val="DefaultParagraphFont"/>
    <w:uiPriority w:val="99"/>
    <w:semiHidden/>
    <w:unhideWhenUsed/>
    <w:rsid w:val="008B0D09"/>
    <w:rPr>
      <w:sz w:val="16"/>
      <w:szCs w:val="16"/>
    </w:rPr>
  </w:style>
  <w:style w:type="paragraph" w:styleId="CommentText">
    <w:name w:val="annotation text"/>
    <w:basedOn w:val="Normal"/>
    <w:link w:val="CommentTextChar"/>
    <w:uiPriority w:val="99"/>
    <w:semiHidden/>
    <w:unhideWhenUsed/>
    <w:rsid w:val="008B0D09"/>
  </w:style>
  <w:style w:type="character" w:customStyle="1" w:styleId="CommentTextChar">
    <w:name w:val="Comment Text Char"/>
    <w:basedOn w:val="DefaultParagraphFont"/>
    <w:link w:val="CommentText"/>
    <w:uiPriority w:val="99"/>
    <w:semiHidden/>
    <w:rsid w:val="008B0D09"/>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B0D09"/>
    <w:rPr>
      <w:b/>
      <w:bCs/>
    </w:rPr>
  </w:style>
  <w:style w:type="character" w:customStyle="1" w:styleId="CommentSubjectChar">
    <w:name w:val="Comment Subject Char"/>
    <w:basedOn w:val="CommentTextChar"/>
    <w:link w:val="CommentSubject"/>
    <w:uiPriority w:val="99"/>
    <w:semiHidden/>
    <w:rsid w:val="008B0D09"/>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haringscience.agu.org/creating-plain-language-summary/" TargetMode="External"/><Relationship Id="rId12" Type="http://schemas.openxmlformats.org/officeDocument/2006/relationships/image" Target="media/image1.jpg"/><Relationship Id="rId17" Type="http://schemas.openxmlformats.org/officeDocument/2006/relationships/image" Target="media/image6.jp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9.jp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8.jp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20</Pages>
  <Words>6944</Words>
  <Characters>39583</Characters>
  <Application>Microsoft Office Word</Application>
  <DocSecurity>0</DocSecurity>
  <Lines>329</Lines>
  <Paragraphs>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Kenneth C. Creager</cp:lastModifiedBy>
  <cp:revision>10</cp:revision>
  <dcterms:created xsi:type="dcterms:W3CDTF">2020-05-28T01:54:00Z</dcterms:created>
  <dcterms:modified xsi:type="dcterms:W3CDTF">2020-05-28T19:52:00Z</dcterms:modified>
</cp:coreProperties>
</file>